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F2540B" w14:textId="722DE4DF" w:rsidR="00CF7F35" w:rsidRDefault="005B7DBA" w:rsidP="00522C2C">
      <w:pPr>
        <w:jc w:val="right"/>
        <w:rPr>
          <w:rFonts w:asciiTheme="majorHAnsi" w:hAnsiTheme="majorHAnsi"/>
          <w:b/>
          <w:sz w:val="72"/>
          <w:szCs w:val="72"/>
        </w:rPr>
      </w:pPr>
      <w:r w:rsidRPr="00231B7B">
        <w:rPr>
          <w:rFonts w:asciiTheme="majorHAnsi" w:hAnsiTheme="majorHAnsi"/>
          <w:b/>
          <w:noProof/>
          <w:sz w:val="72"/>
          <w:szCs w:val="72"/>
        </w:rPr>
        <mc:AlternateContent>
          <mc:Choice Requires="wpg">
            <w:drawing>
              <wp:anchor distT="0" distB="0" distL="114300" distR="114300" simplePos="0" relativeHeight="251794432" behindDoc="0" locked="0" layoutInCell="1" allowOverlap="1" wp14:anchorId="744E9A25" wp14:editId="7E503F6B">
                <wp:simplePos x="0" y="0"/>
                <wp:positionH relativeFrom="margin">
                  <wp:align>center</wp:align>
                </wp:positionH>
                <wp:positionV relativeFrom="margin">
                  <wp:align>top</wp:align>
                </wp:positionV>
                <wp:extent cx="5873115" cy="1610360"/>
                <wp:effectExtent l="0" t="0" r="19685" b="40640"/>
                <wp:wrapSquare wrapText="bothSides"/>
                <wp:docPr id="33"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73115" cy="1610360"/>
                          <a:chOff x="0" y="0"/>
                          <a:chExt cx="4165600" cy="1143000"/>
                        </a:xfrm>
                      </wpg:grpSpPr>
                      <pic:pic xmlns:pic="http://schemas.openxmlformats.org/drawingml/2006/picture">
                        <pic:nvPicPr>
                          <pic:cNvPr id="34" name="Picture 34"/>
                          <pic:cNvPicPr/>
                        </pic:nvPicPr>
                        <pic:blipFill rotWithShape="1">
                          <a:blip r:embed="rId10">
                            <a:extLst>
                              <a:ext uri="{28A0092B-C50C-407E-A947-70E740481C1C}">
                                <a14:useLocalDpi xmlns:a14="http://schemas.microsoft.com/office/drawing/2010/main" val="0"/>
                              </a:ext>
                            </a:extLst>
                          </a:blip>
                          <a:srcRect r="29914" b="31193"/>
                          <a:stretch/>
                        </pic:blipFill>
                        <pic:spPr bwMode="auto">
                          <a:xfrm>
                            <a:off x="0" y="0"/>
                            <a:ext cx="4165600" cy="1143000"/>
                          </a:xfrm>
                          <a:prstGeom prst="rect">
                            <a:avLst/>
                          </a:prstGeom>
                          <a:noFill/>
                          <a:ln>
                            <a:noFill/>
                          </a:ln>
                        </pic:spPr>
                      </pic:pic>
                      <wps:wsp>
                        <wps:cNvPr id="35" name="Straight Connector 35"/>
                        <wps:cNvCnPr/>
                        <wps:spPr>
                          <a:xfrm>
                            <a:off x="0" y="37997"/>
                            <a:ext cx="4165600" cy="13970"/>
                          </a:xfrm>
                          <a:prstGeom prst="line">
                            <a:avLst/>
                          </a:prstGeom>
                          <a:ln w="76200" cmpd="sng">
                            <a:solidFill>
                              <a:srgbClr val="3E629D"/>
                            </a:solidFill>
                          </a:ln>
                          <a:effectLst/>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a:off x="0" y="1129876"/>
                            <a:ext cx="4165600" cy="0"/>
                          </a:xfrm>
                          <a:prstGeom prst="line">
                            <a:avLst/>
                          </a:prstGeom>
                          <a:ln w="76200" cmpd="sng">
                            <a:solidFill>
                              <a:srgbClr val="3E629D"/>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 o:spid="_x0000_s1026" style="position:absolute;margin-left:0;margin-top:0;width:462.45pt;height:126.8pt;z-index:251794432;mso-position-horizontal:center;mso-position-horizontal-relative:margin;mso-position-vertical:top;mso-position-vertical-relative:margin" coordsize="416560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416560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t&#10;CkLEAAAA2wAAAA8AAABkcnMvZG93bnJldi54bWxEj09rAjEUxO8Fv0N4Qm+aVYuW1SilovRQ8C/0&#10;+kieu9tuXpYkXddvbwpCj8PM/IZZrDpbi5Z8qBwrGA0zEMTamYoLBefTZvAKIkRkg7VjUnCjAKtl&#10;72mBuXFXPlB7jIVIEA45KihjbHIpgy7JYhi6hjh5F+ctxiR9IY3Ha4LbWo6zbCotVpwWSmzovST9&#10;c/y1Cmajz+3Xvt1KPfZ+8y1367POTko997u3OYhIXfwPP9ofRsHkBf6+pB8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tCkLEAAAA2wAAAA8AAAAAAAAAAAAAAAAAnAIA&#10;AGRycy9kb3ducmV2LnhtbFBLBQYAAAAABAAEAPcAAACNAwAAAAA=&#10;">
                  <v:imagedata r:id="rId11" o:title="" cropbottom="20443f" cropright="19604f"/>
                </v:shape>
                <v:line id="Straight Connector 35" o:spid="_x0000_s1028" style="position:absolute;visibility:visible;mso-wrap-style:square" from="0,37997" to="4165600,519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mHQcMAAADbAAAADwAAAGRycy9kb3ducmV2LnhtbESPW2sCMRSE3wv+h3CEvtWsFW+rUUQs&#10;lL55AV+Pm+NmcXOyJqlu/fVNoeDjMDPfMPNla2txIx8qxwr6vQwEceF0xaWCw/7jbQIiRGSNtWNS&#10;8EMBlovOyxxz7e68pdsuliJBOOSowMTY5FKGwpDF0HMNcfLOzluMSfpSao/3BLe1fM+ykbRYcVow&#10;2NDaUHHZfVsF0/PXdXP048tobNemfJx4G1dHpV677WoGIlIbn+H/9qdWMBjC35f0A+Ti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Jh0HDAAAA2wAAAA8AAAAAAAAAAAAA&#10;AAAAoQIAAGRycy9kb3ducmV2LnhtbFBLBQYAAAAABAAEAPkAAACRAwAAAAA=&#10;" strokecolor="#3e629d" strokeweight="6pt"/>
                <v:line id="Straight Connector 44" o:spid="_x0000_s1029" style="position:absolute;visibility:visible;mso-wrap-style:square" from="0,1129876" to="4165600,11298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ENRp8MAAADbAAAADwAAAGRycy9kb3ducmV2LnhtbESPT2sCMRTE74V+h/AK3jSriNrVKCIK&#10;0pt/wOvr5rlZ3LysSdS1n74pCD0OM/MbZrZobS3u5EPlWEG/l4EgLpyuuFRwPGy6ExAhImusHZOC&#10;JwVYzN/fZphr9+Ad3fexFAnCIUcFJsYmlzIUhiyGnmuIk3d23mJM0pdSe3wkuK3lIMtG0mLFacFg&#10;QytDxWV/swo+z1/X9cmPL6OxXZny55t3cXlSqvPRLqcgIrXxP/xqb7WC4RD+vqQfIO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hDUafDAAAA2wAAAA8AAAAAAAAAAAAA&#10;AAAAoQIAAGRycy9kb3ducmV2LnhtbFBLBQYAAAAABAAEAPkAAACRAwAAAAA=&#10;" strokecolor="#3e629d" strokeweight="6pt"/>
                <w10:wrap type="square" anchorx="margin" anchory="margin"/>
              </v:group>
            </w:pict>
          </mc:Fallback>
        </mc:AlternateContent>
      </w:r>
    </w:p>
    <w:p w14:paraId="39E8FA8A" w14:textId="288F1A3E" w:rsidR="00FF4177" w:rsidRPr="00522C2C" w:rsidRDefault="00CF7F35" w:rsidP="00522C2C">
      <w:pPr>
        <w:jc w:val="right"/>
        <w:rPr>
          <w:rFonts w:asciiTheme="majorHAnsi" w:hAnsiTheme="majorHAnsi"/>
          <w:b/>
          <w:sz w:val="56"/>
          <w:szCs w:val="72"/>
        </w:rPr>
      </w:pPr>
      <w:r w:rsidRPr="00522C2C">
        <w:rPr>
          <w:rFonts w:asciiTheme="minorHAnsi" w:hAnsiTheme="minorHAnsi"/>
          <w:sz w:val="52"/>
          <w:szCs w:val="64"/>
        </w:rPr>
        <w:t xml:space="preserve">The </w:t>
      </w:r>
      <w:r w:rsidR="00E96DFD" w:rsidRPr="00522C2C">
        <w:rPr>
          <w:rFonts w:asciiTheme="minorHAnsi" w:hAnsiTheme="minorHAnsi"/>
          <w:sz w:val="52"/>
          <w:szCs w:val="64"/>
        </w:rPr>
        <w:t>Flexible Diagnostics TB Model</w:t>
      </w:r>
    </w:p>
    <w:p w14:paraId="763BF38D" w14:textId="6D89C6E6" w:rsidR="0084523A" w:rsidRPr="00522C2C" w:rsidRDefault="0084523A" w:rsidP="00522C2C">
      <w:pPr>
        <w:jc w:val="right"/>
        <w:rPr>
          <w:rFonts w:asciiTheme="majorHAnsi" w:hAnsiTheme="majorHAnsi" w:cs="Gill Sans"/>
          <w:i/>
          <w:color w:val="4F81BD" w:themeColor="accent1"/>
          <w:sz w:val="28"/>
          <w:szCs w:val="28"/>
        </w:rPr>
      </w:pPr>
      <w:r w:rsidRPr="00522C2C">
        <w:rPr>
          <w:rFonts w:asciiTheme="majorHAnsi" w:hAnsiTheme="majorHAnsi"/>
          <w:i/>
          <w:color w:val="4F81BD" w:themeColor="accent1"/>
          <w:sz w:val="28"/>
          <w:szCs w:val="28"/>
        </w:rPr>
        <w:t xml:space="preserve">A </w:t>
      </w:r>
      <w:r w:rsidRPr="00522C2C">
        <w:rPr>
          <w:rFonts w:asciiTheme="majorHAnsi" w:hAnsiTheme="majorHAnsi" w:cs="Gill Sans"/>
          <w:i/>
          <w:color w:val="4F81BD" w:themeColor="accent1"/>
          <w:sz w:val="28"/>
          <w:szCs w:val="28"/>
        </w:rPr>
        <w:t>flexible, simple, transmission modeling tool</w:t>
      </w:r>
      <w:r w:rsidR="00CF7F35" w:rsidRPr="00522C2C">
        <w:rPr>
          <w:rFonts w:asciiTheme="majorHAnsi" w:hAnsiTheme="majorHAnsi" w:cs="Gill Sans"/>
          <w:i/>
          <w:color w:val="4F81BD" w:themeColor="accent1"/>
          <w:sz w:val="28"/>
          <w:szCs w:val="28"/>
        </w:rPr>
        <w:t xml:space="preserve"> for TB diagnostics</w:t>
      </w:r>
      <w:r w:rsidRPr="00522C2C">
        <w:rPr>
          <w:rFonts w:asciiTheme="majorHAnsi" w:hAnsiTheme="majorHAnsi" w:cs="Gill Sans"/>
          <w:i/>
          <w:color w:val="4F81BD" w:themeColor="accent1"/>
          <w:sz w:val="28"/>
          <w:szCs w:val="28"/>
        </w:rPr>
        <w:t xml:space="preserve"> </w:t>
      </w:r>
    </w:p>
    <w:p w14:paraId="39E047EA" w14:textId="1D957594" w:rsidR="00E96DFD" w:rsidRPr="00945877" w:rsidRDefault="00E96DFD">
      <w:pPr>
        <w:rPr>
          <w:rFonts w:asciiTheme="majorHAnsi" w:hAnsiTheme="majorHAnsi"/>
          <w:sz w:val="22"/>
          <w:szCs w:val="22"/>
        </w:rPr>
      </w:pPr>
    </w:p>
    <w:p w14:paraId="74FB571D" w14:textId="77777777" w:rsidR="0084523A" w:rsidRDefault="0084523A">
      <w:pPr>
        <w:rPr>
          <w:rFonts w:asciiTheme="majorHAnsi" w:hAnsiTheme="majorHAnsi"/>
          <w:sz w:val="40"/>
          <w:szCs w:val="40"/>
        </w:rPr>
      </w:pPr>
    </w:p>
    <w:p w14:paraId="04965CF6" w14:textId="77777777" w:rsidR="00CF7F35" w:rsidRDefault="00CF7F35">
      <w:pPr>
        <w:rPr>
          <w:rFonts w:asciiTheme="majorHAnsi" w:hAnsiTheme="majorHAnsi"/>
          <w:sz w:val="40"/>
          <w:szCs w:val="40"/>
        </w:rPr>
      </w:pPr>
    </w:p>
    <w:p w14:paraId="17790CCE" w14:textId="77777777" w:rsidR="00CF7F35" w:rsidRDefault="00CF7F35">
      <w:pPr>
        <w:rPr>
          <w:rFonts w:asciiTheme="majorHAnsi" w:hAnsiTheme="majorHAnsi"/>
          <w:sz w:val="40"/>
          <w:szCs w:val="40"/>
        </w:rPr>
      </w:pPr>
    </w:p>
    <w:p w14:paraId="14EE73C0" w14:textId="77777777" w:rsidR="00CF7F35" w:rsidRDefault="00CF7F35">
      <w:pPr>
        <w:rPr>
          <w:rFonts w:asciiTheme="majorHAnsi" w:hAnsiTheme="majorHAnsi"/>
          <w:sz w:val="40"/>
          <w:szCs w:val="40"/>
        </w:rPr>
      </w:pPr>
    </w:p>
    <w:p w14:paraId="1ADB3B35" w14:textId="77777777" w:rsidR="00CF7F35" w:rsidRDefault="00CF7F35">
      <w:pPr>
        <w:rPr>
          <w:rFonts w:asciiTheme="majorHAnsi" w:hAnsiTheme="majorHAnsi"/>
          <w:sz w:val="40"/>
          <w:szCs w:val="40"/>
        </w:rPr>
      </w:pPr>
    </w:p>
    <w:p w14:paraId="677B2B68" w14:textId="77777777" w:rsidR="00CF7F35" w:rsidRDefault="00CF7F35">
      <w:pPr>
        <w:rPr>
          <w:rFonts w:asciiTheme="majorHAnsi" w:hAnsiTheme="majorHAnsi"/>
          <w:sz w:val="40"/>
          <w:szCs w:val="40"/>
        </w:rPr>
      </w:pPr>
    </w:p>
    <w:p w14:paraId="7B3D15BC" w14:textId="77777777" w:rsidR="00CF7F35" w:rsidRDefault="00CF7F35">
      <w:pPr>
        <w:rPr>
          <w:rFonts w:asciiTheme="majorHAnsi" w:hAnsiTheme="majorHAnsi"/>
          <w:sz w:val="40"/>
          <w:szCs w:val="40"/>
        </w:rPr>
      </w:pPr>
    </w:p>
    <w:p w14:paraId="7177CF25" w14:textId="77777777" w:rsidR="00CF7F35" w:rsidRDefault="00CF7F35">
      <w:pPr>
        <w:rPr>
          <w:rFonts w:asciiTheme="majorHAnsi" w:hAnsiTheme="majorHAnsi"/>
          <w:sz w:val="40"/>
          <w:szCs w:val="40"/>
        </w:rPr>
      </w:pPr>
    </w:p>
    <w:p w14:paraId="6C33B64B" w14:textId="0F8602EA" w:rsidR="00E96DFD" w:rsidRPr="00522C2C" w:rsidRDefault="00E96DFD">
      <w:pPr>
        <w:rPr>
          <w:rFonts w:asciiTheme="minorHAnsi" w:hAnsiTheme="minorHAnsi"/>
          <w:b/>
          <w:sz w:val="56"/>
          <w:szCs w:val="40"/>
        </w:rPr>
      </w:pPr>
      <w:r w:rsidRPr="00522C2C">
        <w:rPr>
          <w:rFonts w:asciiTheme="minorHAnsi" w:hAnsiTheme="minorHAnsi"/>
          <w:b/>
          <w:sz w:val="56"/>
          <w:szCs w:val="40"/>
        </w:rPr>
        <w:t xml:space="preserve">FlexDx TB </w:t>
      </w:r>
      <w:r w:rsidR="008F6D00">
        <w:rPr>
          <w:rFonts w:asciiTheme="minorHAnsi" w:hAnsiTheme="minorHAnsi"/>
          <w:b/>
          <w:sz w:val="56"/>
          <w:szCs w:val="40"/>
        </w:rPr>
        <w:t xml:space="preserve">Model </w:t>
      </w:r>
      <w:r w:rsidRPr="00522C2C">
        <w:rPr>
          <w:rFonts w:asciiTheme="minorHAnsi" w:hAnsiTheme="minorHAnsi"/>
          <w:b/>
          <w:sz w:val="56"/>
          <w:szCs w:val="40"/>
        </w:rPr>
        <w:t xml:space="preserve">User’s Manual </w:t>
      </w:r>
    </w:p>
    <w:p w14:paraId="576C403D" w14:textId="27CCEC97" w:rsidR="0084523A" w:rsidRDefault="00522C2C">
      <w:pPr>
        <w:rPr>
          <w:rFonts w:asciiTheme="majorHAnsi" w:hAnsiTheme="majorHAnsi" w:cs="Gill Sans"/>
          <w:sz w:val="28"/>
          <w:szCs w:val="28"/>
        </w:rPr>
      </w:pPr>
      <w:r>
        <w:rPr>
          <w:noProof/>
        </w:rPr>
        <mc:AlternateContent>
          <mc:Choice Requires="wps">
            <w:drawing>
              <wp:anchor distT="0" distB="0" distL="114300" distR="114300" simplePos="0" relativeHeight="251796480" behindDoc="0" locked="0" layoutInCell="1" allowOverlap="1" wp14:anchorId="3D796CBF" wp14:editId="192B04E9">
                <wp:simplePos x="0" y="0"/>
                <wp:positionH relativeFrom="column">
                  <wp:posOffset>0</wp:posOffset>
                </wp:positionH>
                <wp:positionV relativeFrom="paragraph">
                  <wp:posOffset>102870</wp:posOffset>
                </wp:positionV>
                <wp:extent cx="5149516" cy="21924"/>
                <wp:effectExtent l="0" t="25400" r="32385" b="54610"/>
                <wp:wrapNone/>
                <wp:docPr id="56" name="Straight Connector 56"/>
                <wp:cNvGraphicFramePr/>
                <a:graphic xmlns:a="http://schemas.openxmlformats.org/drawingml/2006/main">
                  <a:graphicData uri="http://schemas.microsoft.com/office/word/2010/wordprocessingShape">
                    <wps:wsp>
                      <wps:cNvCnPr/>
                      <wps:spPr>
                        <a:xfrm>
                          <a:off x="0" y="0"/>
                          <a:ext cx="5149516" cy="21924"/>
                        </a:xfrm>
                        <a:prstGeom prst="line">
                          <a:avLst/>
                        </a:prstGeom>
                        <a:ln w="76200" cmpd="sng">
                          <a:solidFill>
                            <a:srgbClr val="3E629D"/>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1pt" to="405.45pt,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" strokecolor="#3e629d" strokeweight="6pt"/>
            </w:pict>
          </mc:Fallback>
        </mc:AlternateContent>
      </w:r>
    </w:p>
    <w:p w14:paraId="773D0498" w14:textId="19C54362" w:rsidR="00FF4177" w:rsidRPr="00522C2C" w:rsidRDefault="0084523A">
      <w:pPr>
        <w:rPr>
          <w:rFonts w:asciiTheme="majorHAnsi" w:hAnsiTheme="majorHAnsi" w:cs="Gill Sans"/>
          <w:i/>
          <w:color w:val="4F81BD" w:themeColor="accent1"/>
          <w:sz w:val="28"/>
          <w:szCs w:val="28"/>
        </w:rPr>
      </w:pPr>
      <w:r w:rsidRPr="00522C2C">
        <w:rPr>
          <w:rFonts w:asciiTheme="majorHAnsi" w:hAnsiTheme="majorHAnsi" w:cs="Gill Sans"/>
          <w:i/>
          <w:color w:val="4F81BD" w:themeColor="accent1"/>
          <w:sz w:val="28"/>
          <w:szCs w:val="28"/>
        </w:rPr>
        <w:t xml:space="preserve">Empowering </w:t>
      </w:r>
      <w:r w:rsidR="00035CE3" w:rsidRPr="00522C2C">
        <w:rPr>
          <w:rFonts w:asciiTheme="majorHAnsi" w:hAnsiTheme="majorHAnsi" w:cs="Gill Sans"/>
          <w:i/>
          <w:color w:val="4F81BD" w:themeColor="accent1"/>
          <w:sz w:val="28"/>
          <w:szCs w:val="28"/>
        </w:rPr>
        <w:t>decision makers</w:t>
      </w:r>
      <w:r w:rsidR="00FF4177" w:rsidRPr="00522C2C">
        <w:rPr>
          <w:rFonts w:asciiTheme="majorHAnsi" w:hAnsiTheme="majorHAnsi" w:cs="Gill Sans"/>
          <w:i/>
          <w:color w:val="4F81BD" w:themeColor="accent1"/>
          <w:sz w:val="28"/>
          <w:szCs w:val="28"/>
        </w:rPr>
        <w:t xml:space="preserve"> to generate</w:t>
      </w:r>
      <w:r w:rsidRPr="00522C2C">
        <w:rPr>
          <w:rFonts w:asciiTheme="majorHAnsi" w:hAnsiTheme="majorHAnsi" w:cs="Gill Sans"/>
          <w:i/>
          <w:color w:val="4F81BD" w:themeColor="accent1"/>
          <w:sz w:val="28"/>
          <w:szCs w:val="28"/>
        </w:rPr>
        <w:t xml:space="preserve"> </w:t>
      </w:r>
      <w:r w:rsidR="00FF4177" w:rsidRPr="00522C2C">
        <w:rPr>
          <w:rFonts w:asciiTheme="majorHAnsi" w:hAnsiTheme="majorHAnsi" w:cs="Gill Sans"/>
          <w:i/>
          <w:color w:val="4F81BD" w:themeColor="accent1"/>
          <w:sz w:val="28"/>
          <w:szCs w:val="28"/>
        </w:rPr>
        <w:t xml:space="preserve">evidence </w:t>
      </w:r>
      <w:r w:rsidR="00035CE3" w:rsidRPr="00522C2C">
        <w:rPr>
          <w:rFonts w:asciiTheme="majorHAnsi" w:hAnsiTheme="majorHAnsi" w:cs="Gill Sans"/>
          <w:i/>
          <w:color w:val="4F81BD" w:themeColor="accent1"/>
          <w:sz w:val="28"/>
          <w:szCs w:val="28"/>
        </w:rPr>
        <w:t xml:space="preserve">for </w:t>
      </w:r>
      <w:r w:rsidR="00FF4177" w:rsidRPr="00522C2C">
        <w:rPr>
          <w:rFonts w:asciiTheme="majorHAnsi" w:hAnsiTheme="majorHAnsi" w:cs="Gill Sans"/>
          <w:i/>
          <w:color w:val="4F81BD" w:themeColor="accent1"/>
          <w:sz w:val="28"/>
          <w:szCs w:val="28"/>
        </w:rPr>
        <w:t>implement</w:t>
      </w:r>
      <w:r w:rsidR="00035CE3" w:rsidRPr="00522C2C">
        <w:rPr>
          <w:rFonts w:asciiTheme="majorHAnsi" w:hAnsiTheme="majorHAnsi" w:cs="Gill Sans"/>
          <w:i/>
          <w:color w:val="4F81BD" w:themeColor="accent1"/>
          <w:sz w:val="28"/>
          <w:szCs w:val="28"/>
        </w:rPr>
        <w:t>ing</w:t>
      </w:r>
      <w:r w:rsidR="00FC1B67" w:rsidRPr="00522C2C">
        <w:rPr>
          <w:rFonts w:asciiTheme="majorHAnsi" w:hAnsiTheme="majorHAnsi" w:cs="Gill Sans"/>
          <w:i/>
          <w:color w:val="4F81BD" w:themeColor="accent1"/>
          <w:sz w:val="28"/>
          <w:szCs w:val="28"/>
        </w:rPr>
        <w:t xml:space="preserve"> TB diagnostics under local</w:t>
      </w:r>
      <w:r w:rsidR="00FF4177" w:rsidRPr="00522C2C">
        <w:rPr>
          <w:rFonts w:asciiTheme="majorHAnsi" w:hAnsiTheme="majorHAnsi" w:cs="Gill Sans"/>
          <w:i/>
          <w:color w:val="4F81BD" w:themeColor="accent1"/>
          <w:sz w:val="28"/>
          <w:szCs w:val="28"/>
        </w:rPr>
        <w:t xml:space="preserve"> conditions</w:t>
      </w:r>
    </w:p>
    <w:p w14:paraId="7AE6320D" w14:textId="77777777" w:rsidR="00FF4177" w:rsidRPr="00522C2C" w:rsidRDefault="00FF4177">
      <w:pPr>
        <w:rPr>
          <w:rFonts w:asciiTheme="majorHAnsi" w:hAnsiTheme="majorHAnsi" w:cs="Gill Sans"/>
          <w:i/>
          <w:color w:val="4F81BD" w:themeColor="accent1"/>
          <w:sz w:val="22"/>
          <w:szCs w:val="22"/>
        </w:rPr>
      </w:pPr>
    </w:p>
    <w:p w14:paraId="42D01169" w14:textId="77777777" w:rsidR="00943959" w:rsidRPr="00945877" w:rsidRDefault="00943959">
      <w:pPr>
        <w:rPr>
          <w:rFonts w:asciiTheme="majorHAnsi" w:hAnsiTheme="majorHAnsi" w:cs="Gill Sans"/>
          <w:sz w:val="22"/>
          <w:szCs w:val="22"/>
        </w:rPr>
      </w:pPr>
    </w:p>
    <w:p w14:paraId="4338D39E" w14:textId="77777777" w:rsidR="00943959" w:rsidRPr="00945877" w:rsidRDefault="00943959">
      <w:pPr>
        <w:rPr>
          <w:rFonts w:asciiTheme="majorHAnsi" w:hAnsiTheme="majorHAnsi" w:cs="Gill Sans"/>
          <w:sz w:val="22"/>
          <w:szCs w:val="22"/>
        </w:rPr>
      </w:pPr>
    </w:p>
    <w:p w14:paraId="761B3281" w14:textId="77777777" w:rsidR="00943959" w:rsidRPr="00945877" w:rsidRDefault="00943959">
      <w:pPr>
        <w:rPr>
          <w:rFonts w:asciiTheme="majorHAnsi" w:hAnsiTheme="majorHAnsi" w:cs="Gill Sans"/>
          <w:sz w:val="22"/>
          <w:szCs w:val="22"/>
        </w:rPr>
      </w:pPr>
    </w:p>
    <w:p w14:paraId="0C6D8477" w14:textId="77777777" w:rsidR="00943959" w:rsidRPr="00945877" w:rsidRDefault="00943959">
      <w:pPr>
        <w:rPr>
          <w:rFonts w:asciiTheme="majorHAnsi" w:hAnsiTheme="majorHAnsi" w:cs="Gill Sans"/>
          <w:sz w:val="22"/>
          <w:szCs w:val="22"/>
        </w:rPr>
      </w:pPr>
    </w:p>
    <w:p w14:paraId="607F779C" w14:textId="77777777" w:rsidR="00943959" w:rsidRPr="00945877" w:rsidRDefault="00943959">
      <w:pPr>
        <w:rPr>
          <w:rFonts w:asciiTheme="majorHAnsi" w:hAnsiTheme="majorHAnsi" w:cs="Gill Sans"/>
          <w:sz w:val="22"/>
          <w:szCs w:val="22"/>
        </w:rPr>
      </w:pPr>
    </w:p>
    <w:p w14:paraId="151C8639" w14:textId="77777777" w:rsidR="00943959" w:rsidRPr="00945877" w:rsidRDefault="00943959">
      <w:pPr>
        <w:rPr>
          <w:rFonts w:asciiTheme="majorHAnsi" w:hAnsiTheme="majorHAnsi" w:cs="Gill Sans"/>
          <w:sz w:val="22"/>
          <w:szCs w:val="22"/>
        </w:rPr>
      </w:pPr>
    </w:p>
    <w:p w14:paraId="0255F76D" w14:textId="77777777" w:rsidR="00943959" w:rsidRPr="00945877" w:rsidRDefault="00943959">
      <w:pPr>
        <w:rPr>
          <w:rFonts w:asciiTheme="majorHAnsi" w:hAnsiTheme="majorHAnsi" w:cs="Gill Sans"/>
          <w:sz w:val="22"/>
          <w:szCs w:val="22"/>
        </w:rPr>
      </w:pPr>
    </w:p>
    <w:p w14:paraId="3701C559" w14:textId="77777777" w:rsidR="00943959" w:rsidRDefault="00943959">
      <w:pPr>
        <w:rPr>
          <w:rFonts w:asciiTheme="majorHAnsi" w:hAnsiTheme="majorHAnsi" w:cs="Gill Sans"/>
          <w:sz w:val="22"/>
          <w:szCs w:val="22"/>
        </w:rPr>
      </w:pPr>
    </w:p>
    <w:p w14:paraId="7B9D27B5" w14:textId="1ED57A6C" w:rsidR="00522C2C" w:rsidRPr="00945877" w:rsidRDefault="005575A7">
      <w:pPr>
        <w:rPr>
          <w:rFonts w:asciiTheme="majorHAnsi" w:hAnsiTheme="majorHAnsi" w:cs="Gill Sans"/>
          <w:sz w:val="22"/>
          <w:szCs w:val="22"/>
        </w:rPr>
      </w:pPr>
      <w:r w:rsidRPr="00231B7B">
        <w:rPr>
          <w:rFonts w:asciiTheme="majorHAnsi" w:hAnsiTheme="majorHAnsi" w:cs="Gill Sans"/>
          <w:noProof/>
          <w:sz w:val="22"/>
          <w:szCs w:val="22"/>
        </w:rPr>
        <w:lastRenderedPageBreak/>
        <mc:AlternateContent>
          <mc:Choice Requires="wps">
            <w:drawing>
              <wp:anchor distT="0" distB="0" distL="114300" distR="114300" simplePos="0" relativeHeight="251799552" behindDoc="0" locked="0" layoutInCell="1" allowOverlap="1" wp14:anchorId="7EC649C3" wp14:editId="2BBC7BCA">
                <wp:simplePos x="0" y="0"/>
                <wp:positionH relativeFrom="column">
                  <wp:posOffset>-64770</wp:posOffset>
                </wp:positionH>
                <wp:positionV relativeFrom="paragraph">
                  <wp:posOffset>2581275</wp:posOffset>
                </wp:positionV>
                <wp:extent cx="6057900" cy="962660"/>
                <wp:effectExtent l="0" t="0" r="38100" b="27940"/>
                <wp:wrapSquare wrapText="bothSides"/>
                <wp:docPr id="59" name="Text Box 59"/>
                <wp:cNvGraphicFramePr/>
                <a:graphic xmlns:a="http://schemas.openxmlformats.org/drawingml/2006/main">
                  <a:graphicData uri="http://schemas.microsoft.com/office/word/2010/wordprocessingShape">
                    <wps:wsp>
                      <wps:cNvSpPr txBox="1"/>
                      <wps:spPr>
                        <a:xfrm>
                          <a:off x="0" y="0"/>
                          <a:ext cx="6057900" cy="962660"/>
                        </a:xfrm>
                        <a:prstGeom prst="rect">
                          <a:avLst/>
                        </a:prstGeom>
                        <a:solidFill>
                          <a:schemeClr val="accent1">
                            <a:lumMod val="20000"/>
                            <a:lumOff val="80000"/>
                          </a:schemeClr>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8DDB3D" w14:textId="77777777" w:rsidR="003C4A25" w:rsidRDefault="003C4A25" w:rsidP="005575A7">
                            <w:pPr>
                              <w:rPr>
                                <w:rFonts w:asciiTheme="majorHAnsi" w:hAnsiTheme="majorHAnsi" w:cs="Gill Sans"/>
                                <w:b/>
                                <w:sz w:val="28"/>
                                <w:szCs w:val="22"/>
                              </w:rPr>
                            </w:pPr>
                          </w:p>
                          <w:p w14:paraId="67A841B0" w14:textId="77777777" w:rsidR="003C4A25" w:rsidRPr="00FC1B67" w:rsidRDefault="003C4A25" w:rsidP="005575A7">
                            <w:pPr>
                              <w:rPr>
                                <w:rFonts w:asciiTheme="majorHAnsi" w:hAnsiTheme="majorHAnsi" w:cs="Gill Sans"/>
                                <w:b/>
                                <w:sz w:val="28"/>
                                <w:szCs w:val="22"/>
                              </w:rPr>
                            </w:pPr>
                            <w:r w:rsidRPr="00FC1B67">
                              <w:rPr>
                                <w:rFonts w:asciiTheme="majorHAnsi" w:hAnsiTheme="majorHAnsi" w:cs="Gill Sans"/>
                                <w:b/>
                                <w:sz w:val="28"/>
                                <w:szCs w:val="22"/>
                              </w:rPr>
                              <w:t>Developed by FlexDx Team with support from:</w:t>
                            </w:r>
                          </w:p>
                          <w:p w14:paraId="3CECDAAC" w14:textId="77777777" w:rsidR="003C4A25" w:rsidRPr="00FC1B67" w:rsidRDefault="003C4A25" w:rsidP="005575A7">
                            <w:pPr>
                              <w:rPr>
                                <w:rFonts w:asciiTheme="majorHAnsi" w:hAnsiTheme="majorHAnsi" w:cs="Gill Sans"/>
                                <w:szCs w:val="22"/>
                              </w:rPr>
                            </w:pPr>
                            <w:r w:rsidRPr="00FC1B67">
                              <w:rPr>
                                <w:rFonts w:asciiTheme="majorHAnsi" w:hAnsiTheme="majorHAnsi" w:cs="Gill Sans"/>
                                <w:szCs w:val="22"/>
                              </w:rPr>
                              <w:tab/>
                              <w:t>National Institutes of Health</w:t>
                            </w:r>
                          </w:p>
                          <w:p w14:paraId="13175813" w14:textId="77777777" w:rsidR="003C4A25" w:rsidRDefault="003C4A25" w:rsidP="005575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9" o:spid="_x0000_s1026" type="#_x0000_t202" style="position:absolute;margin-left:-5.05pt;margin-top:203.25pt;width:477pt;height:75.8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" fillcolor="#dbe5f1 [660]" strokecolor="#4f81bd">
                <v:textbox>
                  <w:txbxContent>
                    <w:p w14:paraId="658DDB3D" w14:textId="77777777" w:rsidR="00631717" w:rsidRDefault="00631717" w:rsidP="005575A7">
                      <w:pPr>
                        <w:rPr>
                          <w:rFonts w:asciiTheme="majorHAnsi" w:hAnsiTheme="majorHAnsi" w:cs="Gill Sans"/>
                          <w:b/>
                          <w:sz w:val="28"/>
                          <w:szCs w:val="22"/>
                        </w:rPr>
                      </w:pPr>
                    </w:p>
                    <w:p w14:paraId="67A841B0" w14:textId="77777777" w:rsidR="00631717" w:rsidRPr="00FC1B67" w:rsidRDefault="00631717" w:rsidP="005575A7">
                      <w:pPr>
                        <w:rPr>
                          <w:rFonts w:asciiTheme="majorHAnsi" w:hAnsiTheme="majorHAnsi" w:cs="Gill Sans"/>
                          <w:b/>
                          <w:sz w:val="28"/>
                          <w:szCs w:val="22"/>
                        </w:rPr>
                      </w:pPr>
                      <w:r w:rsidRPr="00FC1B67">
                        <w:rPr>
                          <w:rFonts w:asciiTheme="majorHAnsi" w:hAnsiTheme="majorHAnsi" w:cs="Gill Sans"/>
                          <w:b/>
                          <w:sz w:val="28"/>
                          <w:szCs w:val="22"/>
                        </w:rPr>
                        <w:t>Developed by FlexDx Team with support from:</w:t>
                      </w:r>
                    </w:p>
                    <w:p w14:paraId="3CECDAAC" w14:textId="77777777" w:rsidR="00631717" w:rsidRPr="00FC1B67" w:rsidRDefault="00631717" w:rsidP="005575A7">
                      <w:pPr>
                        <w:rPr>
                          <w:rFonts w:asciiTheme="majorHAnsi" w:hAnsiTheme="majorHAnsi" w:cs="Gill Sans"/>
                          <w:szCs w:val="22"/>
                        </w:rPr>
                      </w:pPr>
                      <w:r w:rsidRPr="00FC1B67">
                        <w:rPr>
                          <w:rFonts w:asciiTheme="majorHAnsi" w:hAnsiTheme="majorHAnsi" w:cs="Gill Sans"/>
                          <w:szCs w:val="22"/>
                        </w:rPr>
                        <w:tab/>
                        <w:t>National Institutes of Health</w:t>
                      </w:r>
                    </w:p>
                    <w:p w14:paraId="13175813" w14:textId="77777777" w:rsidR="00631717" w:rsidRDefault="00631717" w:rsidP="005575A7"/>
                  </w:txbxContent>
                </v:textbox>
                <w10:wrap type="square"/>
              </v:shape>
            </w:pict>
          </mc:Fallback>
        </mc:AlternateContent>
      </w:r>
      <w:r w:rsidRPr="00231B7B">
        <w:rPr>
          <w:rFonts w:asciiTheme="majorHAnsi" w:hAnsiTheme="majorHAnsi" w:cs="Gill Sans"/>
          <w:noProof/>
          <w:sz w:val="22"/>
          <w:szCs w:val="22"/>
        </w:rPr>
        <mc:AlternateContent>
          <mc:Choice Requires="wps">
            <w:drawing>
              <wp:anchor distT="0" distB="0" distL="114300" distR="114300" simplePos="0" relativeHeight="251797504" behindDoc="0" locked="0" layoutInCell="1" allowOverlap="1" wp14:anchorId="3133CB1A" wp14:editId="008CC3D4">
                <wp:simplePos x="0" y="0"/>
                <wp:positionH relativeFrom="column">
                  <wp:posOffset>-62865</wp:posOffset>
                </wp:positionH>
                <wp:positionV relativeFrom="paragraph">
                  <wp:posOffset>114935</wp:posOffset>
                </wp:positionV>
                <wp:extent cx="6057900" cy="2286000"/>
                <wp:effectExtent l="0" t="0" r="38100" b="25400"/>
                <wp:wrapSquare wrapText="bothSides"/>
                <wp:docPr id="58" name="Text Box 58"/>
                <wp:cNvGraphicFramePr/>
                <a:graphic xmlns:a="http://schemas.openxmlformats.org/drawingml/2006/main">
                  <a:graphicData uri="http://schemas.microsoft.com/office/word/2010/wordprocessingShape">
                    <wps:wsp>
                      <wps:cNvSpPr txBox="1"/>
                      <wps:spPr>
                        <a:xfrm>
                          <a:off x="0" y="0"/>
                          <a:ext cx="6057900" cy="2286000"/>
                        </a:xfrm>
                        <a:prstGeom prst="rect">
                          <a:avLst/>
                        </a:prstGeom>
                        <a:solidFill>
                          <a:schemeClr val="accent1">
                            <a:lumMod val="20000"/>
                            <a:lumOff val="80000"/>
                          </a:schemeClr>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9BE2C2" w14:textId="4F0A8293" w:rsidR="003C4A25" w:rsidRDefault="003C4A25" w:rsidP="005575A7">
                            <w:pPr>
                              <w:rPr>
                                <w:rFonts w:asciiTheme="majorHAnsi" w:hAnsiTheme="majorHAnsi" w:cs="Gill Sans"/>
                                <w:b/>
                                <w:sz w:val="28"/>
                                <w:szCs w:val="22"/>
                              </w:rPr>
                            </w:pPr>
                            <w:r w:rsidRPr="00FC1B67">
                              <w:rPr>
                                <w:rFonts w:asciiTheme="majorHAnsi" w:hAnsiTheme="majorHAnsi" w:cs="Gill Sans"/>
                                <w:b/>
                                <w:sz w:val="28"/>
                                <w:szCs w:val="22"/>
                              </w:rPr>
                              <w:t>FlexDx Team</w:t>
                            </w:r>
                            <w:r>
                              <w:rPr>
                                <w:rFonts w:asciiTheme="majorHAnsi" w:hAnsiTheme="majorHAnsi" w:cs="Gill Sans"/>
                                <w:b/>
                                <w:sz w:val="28"/>
                                <w:szCs w:val="22"/>
                              </w:rPr>
                              <w:t xml:space="preserve"> </w:t>
                            </w:r>
                          </w:p>
                          <w:p w14:paraId="428B439F" w14:textId="77777777" w:rsidR="003C4A25" w:rsidRPr="00FC1B67" w:rsidRDefault="003C4A25" w:rsidP="005575A7">
                            <w:pPr>
                              <w:rPr>
                                <w:rFonts w:asciiTheme="majorHAnsi" w:hAnsiTheme="majorHAnsi" w:cs="Gill Sans"/>
                                <w:b/>
                                <w:sz w:val="28"/>
                                <w:szCs w:val="22"/>
                              </w:rPr>
                            </w:pPr>
                          </w:p>
                          <w:p w14:paraId="1513EDC2" w14:textId="77777777" w:rsidR="003C4A25" w:rsidRPr="00846AC6" w:rsidRDefault="003C4A25" w:rsidP="00846AC6">
                            <w:pPr>
                              <w:ind w:left="720"/>
                              <w:rPr>
                                <w:rFonts w:asciiTheme="majorHAnsi" w:hAnsiTheme="majorHAnsi" w:cs="Gill Sans"/>
                                <w:b/>
                                <w:szCs w:val="22"/>
                              </w:rPr>
                            </w:pPr>
                            <w:r w:rsidRPr="00846AC6">
                              <w:rPr>
                                <w:rFonts w:asciiTheme="majorHAnsi" w:hAnsiTheme="majorHAnsi" w:cs="Gill Sans"/>
                                <w:b/>
                                <w:szCs w:val="22"/>
                              </w:rPr>
                              <w:t>Johns Hopkins Bloomberg School of Public Health,</w:t>
                            </w:r>
                          </w:p>
                          <w:p w14:paraId="4656F741" w14:textId="40D87838" w:rsidR="003C4A25" w:rsidRPr="00846AC6" w:rsidRDefault="003C4A25" w:rsidP="00846AC6">
                            <w:pPr>
                              <w:ind w:left="720"/>
                              <w:rPr>
                                <w:rFonts w:asciiTheme="majorHAnsi" w:hAnsiTheme="majorHAnsi" w:cs="Gill Sans"/>
                                <w:b/>
                                <w:szCs w:val="22"/>
                              </w:rPr>
                            </w:pPr>
                            <w:r w:rsidRPr="00846AC6">
                              <w:rPr>
                                <w:rFonts w:asciiTheme="majorHAnsi" w:hAnsiTheme="majorHAnsi" w:cs="Gill Sans"/>
                                <w:b/>
                                <w:szCs w:val="22"/>
                              </w:rPr>
                              <w:t xml:space="preserve">  TB Modeling and Translational Epidemiology Group </w:t>
                            </w:r>
                          </w:p>
                          <w:p w14:paraId="11585D18" w14:textId="4B88DDE6" w:rsidR="003C4A25" w:rsidRPr="00FC1B67" w:rsidRDefault="003C4A25" w:rsidP="00846AC6">
                            <w:pPr>
                              <w:ind w:firstLine="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David Dowdy</w:t>
                            </w:r>
                          </w:p>
                          <w:p w14:paraId="05F82B74" w14:textId="5CB5AD6D" w:rsidR="003C4A25" w:rsidRPr="00FC1B67" w:rsidRDefault="003C4A25" w:rsidP="00846AC6">
                            <w:pPr>
                              <w:ind w:left="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Liza Bronner Murrison</w:t>
                            </w:r>
                          </w:p>
                          <w:p w14:paraId="1CA7AA6E" w14:textId="40CB0584" w:rsidR="003C4A25" w:rsidRDefault="003C4A25" w:rsidP="00846AC6">
                            <w:pPr>
                              <w:ind w:firstLine="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Jeff Pennington</w:t>
                            </w:r>
                          </w:p>
                          <w:p w14:paraId="7CF26051" w14:textId="77777777" w:rsidR="003C4A25" w:rsidRPr="00FC1B67" w:rsidRDefault="003C4A25" w:rsidP="00846AC6">
                            <w:pPr>
                              <w:ind w:firstLine="720"/>
                              <w:rPr>
                                <w:rFonts w:asciiTheme="majorHAnsi" w:hAnsiTheme="majorHAnsi" w:cs="Gill Sans"/>
                                <w:szCs w:val="22"/>
                              </w:rPr>
                            </w:pPr>
                          </w:p>
                          <w:p w14:paraId="6741F4A8" w14:textId="5E717B12" w:rsidR="003C4A25" w:rsidRPr="00846AC6" w:rsidRDefault="003C4A25" w:rsidP="00846AC6">
                            <w:pPr>
                              <w:ind w:left="720"/>
                              <w:rPr>
                                <w:rFonts w:asciiTheme="majorHAnsi" w:hAnsiTheme="majorHAnsi" w:cs="Gill Sans"/>
                                <w:b/>
                                <w:szCs w:val="22"/>
                              </w:rPr>
                            </w:pPr>
                            <w:r w:rsidRPr="00846AC6">
                              <w:rPr>
                                <w:rFonts w:asciiTheme="majorHAnsi" w:hAnsiTheme="majorHAnsi" w:cs="Gill Sans"/>
                                <w:b/>
                                <w:szCs w:val="22"/>
                              </w:rPr>
                              <w:t>University of Sheffield</w:t>
                            </w:r>
                            <w:r>
                              <w:rPr>
                                <w:rFonts w:asciiTheme="majorHAnsi" w:hAnsiTheme="majorHAnsi" w:cs="Gill Sans"/>
                                <w:b/>
                                <w:szCs w:val="22"/>
                              </w:rPr>
                              <w:t>,</w:t>
                            </w:r>
                            <w:r w:rsidRPr="00846AC6">
                              <w:rPr>
                                <w:rFonts w:asciiTheme="majorHAnsi" w:hAnsiTheme="majorHAnsi" w:cs="Gill Sans"/>
                                <w:b/>
                                <w:szCs w:val="22"/>
                              </w:rPr>
                              <w:t xml:space="preserve"> School of Health and Related Research</w:t>
                            </w:r>
                          </w:p>
                          <w:p w14:paraId="6853C1CC" w14:textId="5888953C" w:rsidR="003C4A25" w:rsidRPr="00945877" w:rsidRDefault="003C4A25" w:rsidP="00846AC6">
                            <w:pPr>
                              <w:ind w:left="720"/>
                              <w:rPr>
                                <w:rFonts w:asciiTheme="majorHAnsi" w:hAnsiTheme="majorHAnsi" w:cs="Gill Sans"/>
                                <w:sz w:val="22"/>
                                <w:szCs w:val="22"/>
                              </w:rPr>
                            </w:pPr>
                            <w:r>
                              <w:rPr>
                                <w:rFonts w:asciiTheme="majorHAnsi" w:hAnsiTheme="majorHAnsi" w:cs="Gill Sans"/>
                                <w:szCs w:val="22"/>
                              </w:rPr>
                              <w:t xml:space="preserve">     </w:t>
                            </w:r>
                            <w:r w:rsidRPr="00FC1B67">
                              <w:rPr>
                                <w:rFonts w:asciiTheme="majorHAnsi" w:hAnsiTheme="majorHAnsi" w:cs="Gill Sans"/>
                                <w:szCs w:val="22"/>
                              </w:rPr>
                              <w:t>Pete Dodd</w:t>
                            </w:r>
                          </w:p>
                          <w:p w14:paraId="3F80CEA8" w14:textId="680ED204" w:rsidR="003C4A25" w:rsidRDefault="003C4A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27" type="#_x0000_t202" style="position:absolute;margin-left:-4.9pt;margin-top:9.05pt;width:477pt;height:180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" fillcolor="#dbe5f1 [660]" strokecolor="#4f81bd">
                <v:textbox>
                  <w:txbxContent>
                    <w:p w14:paraId="1B9BE2C2" w14:textId="4F0A8293" w:rsidR="00631717" w:rsidRDefault="00631717" w:rsidP="005575A7">
                      <w:pPr>
                        <w:rPr>
                          <w:rFonts w:asciiTheme="majorHAnsi" w:hAnsiTheme="majorHAnsi" w:cs="Gill Sans"/>
                          <w:b/>
                          <w:sz w:val="28"/>
                          <w:szCs w:val="22"/>
                        </w:rPr>
                      </w:pPr>
                      <w:r w:rsidRPr="00FC1B67">
                        <w:rPr>
                          <w:rFonts w:asciiTheme="majorHAnsi" w:hAnsiTheme="majorHAnsi" w:cs="Gill Sans"/>
                          <w:b/>
                          <w:sz w:val="28"/>
                          <w:szCs w:val="22"/>
                        </w:rPr>
                        <w:t>FlexDx Team</w:t>
                      </w:r>
                      <w:r>
                        <w:rPr>
                          <w:rFonts w:asciiTheme="majorHAnsi" w:hAnsiTheme="majorHAnsi" w:cs="Gill Sans"/>
                          <w:b/>
                          <w:sz w:val="28"/>
                          <w:szCs w:val="22"/>
                        </w:rPr>
                        <w:t xml:space="preserve"> </w:t>
                      </w:r>
                    </w:p>
                    <w:p w14:paraId="428B439F" w14:textId="77777777" w:rsidR="00631717" w:rsidRPr="00FC1B67" w:rsidRDefault="00631717" w:rsidP="005575A7">
                      <w:pPr>
                        <w:rPr>
                          <w:rFonts w:asciiTheme="majorHAnsi" w:hAnsiTheme="majorHAnsi" w:cs="Gill Sans"/>
                          <w:b/>
                          <w:sz w:val="28"/>
                          <w:szCs w:val="22"/>
                        </w:rPr>
                      </w:pPr>
                    </w:p>
                    <w:p w14:paraId="1513EDC2" w14:textId="77777777" w:rsidR="00631717" w:rsidRPr="00846AC6" w:rsidRDefault="00631717" w:rsidP="00846AC6">
                      <w:pPr>
                        <w:ind w:left="720"/>
                        <w:rPr>
                          <w:rFonts w:asciiTheme="majorHAnsi" w:hAnsiTheme="majorHAnsi" w:cs="Gill Sans"/>
                          <w:b/>
                          <w:szCs w:val="22"/>
                        </w:rPr>
                      </w:pPr>
                      <w:r w:rsidRPr="00846AC6">
                        <w:rPr>
                          <w:rFonts w:asciiTheme="majorHAnsi" w:hAnsiTheme="majorHAnsi" w:cs="Gill Sans"/>
                          <w:b/>
                          <w:szCs w:val="22"/>
                        </w:rPr>
                        <w:t>Johns Hopkins Bloomberg School of Public Health,</w:t>
                      </w:r>
                    </w:p>
                    <w:p w14:paraId="4656F741" w14:textId="40D87838" w:rsidR="00631717" w:rsidRPr="00846AC6" w:rsidRDefault="00631717" w:rsidP="00846AC6">
                      <w:pPr>
                        <w:ind w:left="720"/>
                        <w:rPr>
                          <w:rFonts w:asciiTheme="majorHAnsi" w:hAnsiTheme="majorHAnsi" w:cs="Gill Sans"/>
                          <w:b/>
                          <w:szCs w:val="22"/>
                        </w:rPr>
                      </w:pPr>
                      <w:r w:rsidRPr="00846AC6">
                        <w:rPr>
                          <w:rFonts w:asciiTheme="majorHAnsi" w:hAnsiTheme="majorHAnsi" w:cs="Gill Sans"/>
                          <w:b/>
                          <w:szCs w:val="22"/>
                        </w:rPr>
                        <w:t xml:space="preserve">  TB Modeling and Translational Epidemiology Group </w:t>
                      </w:r>
                    </w:p>
                    <w:p w14:paraId="11585D18" w14:textId="4B88DDE6" w:rsidR="00631717" w:rsidRPr="00FC1B67" w:rsidRDefault="00631717" w:rsidP="00846AC6">
                      <w:pPr>
                        <w:ind w:firstLine="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David Dowdy</w:t>
                      </w:r>
                    </w:p>
                    <w:p w14:paraId="05F82B74" w14:textId="5CB5AD6D" w:rsidR="00631717" w:rsidRPr="00FC1B67" w:rsidRDefault="00631717" w:rsidP="00846AC6">
                      <w:pPr>
                        <w:ind w:left="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Liza Bronner Murrison</w:t>
                      </w:r>
                    </w:p>
                    <w:p w14:paraId="1CA7AA6E" w14:textId="40CB0584" w:rsidR="00631717" w:rsidRDefault="00631717" w:rsidP="00846AC6">
                      <w:pPr>
                        <w:ind w:firstLine="720"/>
                        <w:rPr>
                          <w:rFonts w:asciiTheme="majorHAnsi" w:hAnsiTheme="majorHAnsi" w:cs="Gill Sans"/>
                          <w:szCs w:val="22"/>
                        </w:rPr>
                      </w:pPr>
                      <w:r>
                        <w:rPr>
                          <w:rFonts w:asciiTheme="majorHAnsi" w:hAnsiTheme="majorHAnsi" w:cs="Gill Sans"/>
                          <w:szCs w:val="22"/>
                        </w:rPr>
                        <w:t xml:space="preserve">     </w:t>
                      </w:r>
                      <w:r w:rsidRPr="00FC1B67">
                        <w:rPr>
                          <w:rFonts w:asciiTheme="majorHAnsi" w:hAnsiTheme="majorHAnsi" w:cs="Gill Sans"/>
                          <w:szCs w:val="22"/>
                        </w:rPr>
                        <w:t>Jeff Pennington</w:t>
                      </w:r>
                    </w:p>
                    <w:p w14:paraId="7CF26051" w14:textId="77777777" w:rsidR="00631717" w:rsidRPr="00FC1B67" w:rsidRDefault="00631717" w:rsidP="00846AC6">
                      <w:pPr>
                        <w:ind w:firstLine="720"/>
                        <w:rPr>
                          <w:rFonts w:asciiTheme="majorHAnsi" w:hAnsiTheme="majorHAnsi" w:cs="Gill Sans"/>
                          <w:szCs w:val="22"/>
                        </w:rPr>
                      </w:pPr>
                    </w:p>
                    <w:p w14:paraId="6741F4A8" w14:textId="5E717B12" w:rsidR="00631717" w:rsidRPr="00846AC6" w:rsidRDefault="00631717" w:rsidP="00846AC6">
                      <w:pPr>
                        <w:ind w:left="720"/>
                        <w:rPr>
                          <w:rFonts w:asciiTheme="majorHAnsi" w:hAnsiTheme="majorHAnsi" w:cs="Gill Sans"/>
                          <w:b/>
                          <w:szCs w:val="22"/>
                        </w:rPr>
                      </w:pPr>
                      <w:r w:rsidRPr="00846AC6">
                        <w:rPr>
                          <w:rFonts w:asciiTheme="majorHAnsi" w:hAnsiTheme="majorHAnsi" w:cs="Gill Sans"/>
                          <w:b/>
                          <w:szCs w:val="22"/>
                        </w:rPr>
                        <w:t>University of Sheffield</w:t>
                      </w:r>
                      <w:r>
                        <w:rPr>
                          <w:rFonts w:asciiTheme="majorHAnsi" w:hAnsiTheme="majorHAnsi" w:cs="Gill Sans"/>
                          <w:b/>
                          <w:szCs w:val="22"/>
                        </w:rPr>
                        <w:t>,</w:t>
                      </w:r>
                      <w:r w:rsidRPr="00846AC6">
                        <w:rPr>
                          <w:rFonts w:asciiTheme="majorHAnsi" w:hAnsiTheme="majorHAnsi" w:cs="Gill Sans"/>
                          <w:b/>
                          <w:szCs w:val="22"/>
                        </w:rPr>
                        <w:t xml:space="preserve"> School of Health and Related Research</w:t>
                      </w:r>
                    </w:p>
                    <w:p w14:paraId="6853C1CC" w14:textId="5888953C" w:rsidR="00631717" w:rsidRPr="00945877" w:rsidRDefault="00631717" w:rsidP="00846AC6">
                      <w:pPr>
                        <w:ind w:left="720"/>
                        <w:rPr>
                          <w:rFonts w:asciiTheme="majorHAnsi" w:hAnsiTheme="majorHAnsi" w:cs="Gill Sans"/>
                          <w:sz w:val="22"/>
                          <w:szCs w:val="22"/>
                        </w:rPr>
                      </w:pPr>
                      <w:r>
                        <w:rPr>
                          <w:rFonts w:asciiTheme="majorHAnsi" w:hAnsiTheme="majorHAnsi" w:cs="Gill Sans"/>
                          <w:szCs w:val="22"/>
                        </w:rPr>
                        <w:t xml:space="preserve">     </w:t>
                      </w:r>
                      <w:r w:rsidRPr="00FC1B67">
                        <w:rPr>
                          <w:rFonts w:asciiTheme="majorHAnsi" w:hAnsiTheme="majorHAnsi" w:cs="Gill Sans"/>
                          <w:szCs w:val="22"/>
                        </w:rPr>
                        <w:t>Pete Dodd</w:t>
                      </w:r>
                    </w:p>
                    <w:p w14:paraId="3F80CEA8" w14:textId="680ED204" w:rsidR="00631717" w:rsidRDefault="00631717"/>
                  </w:txbxContent>
                </v:textbox>
                <w10:wrap type="square"/>
              </v:shape>
            </w:pict>
          </mc:Fallback>
        </mc:AlternateContent>
      </w:r>
    </w:p>
    <w:p w14:paraId="093615CD" w14:textId="77777777" w:rsidR="005575A7" w:rsidRDefault="005575A7">
      <w:pPr>
        <w:rPr>
          <w:rFonts w:asciiTheme="majorHAnsi" w:hAnsiTheme="majorHAnsi" w:cs="Gill Sans"/>
          <w:sz w:val="22"/>
          <w:szCs w:val="22"/>
        </w:rPr>
      </w:pPr>
    </w:p>
    <w:p w14:paraId="21662DE0" w14:textId="77777777" w:rsidR="00943959" w:rsidRPr="00FC1B67" w:rsidRDefault="00943959">
      <w:pPr>
        <w:rPr>
          <w:rFonts w:asciiTheme="majorHAnsi" w:hAnsiTheme="majorHAnsi" w:cs="Gill Sans"/>
          <w:szCs w:val="22"/>
        </w:rPr>
      </w:pPr>
    </w:p>
    <w:p w14:paraId="67FAB8F9" w14:textId="090F4463" w:rsidR="00943959" w:rsidRPr="00846AC6" w:rsidRDefault="00034453">
      <w:pPr>
        <w:rPr>
          <w:rFonts w:asciiTheme="majorHAnsi" w:hAnsiTheme="majorHAnsi" w:cs="Gill Sans"/>
          <w:b/>
        </w:rPr>
      </w:pPr>
      <w:r w:rsidRPr="00846AC6">
        <w:rPr>
          <w:rFonts w:asciiTheme="majorHAnsi" w:hAnsiTheme="majorHAnsi" w:cs="Gill Sans"/>
          <w:b/>
        </w:rPr>
        <w:t xml:space="preserve">Website </w:t>
      </w:r>
      <w:r w:rsidR="00E50210" w:rsidRPr="00846AC6">
        <w:rPr>
          <w:rFonts w:asciiTheme="majorHAnsi" w:hAnsiTheme="majorHAnsi" w:cs="Gill Sans"/>
          <w:b/>
        </w:rPr>
        <w:t>Citation</w:t>
      </w:r>
    </w:p>
    <w:p w14:paraId="3D81708F" w14:textId="74A572A4" w:rsidR="003F7289" w:rsidRPr="00846AC6" w:rsidRDefault="003F7289" w:rsidP="003F7289">
      <w:pPr>
        <w:rPr>
          <w:rFonts w:asciiTheme="majorHAnsi" w:hAnsiTheme="majorHAnsi" w:cs="Gill Sans"/>
        </w:rPr>
      </w:pPr>
      <w:r w:rsidRPr="00846AC6">
        <w:rPr>
          <w:rFonts w:asciiTheme="majorHAnsi" w:hAnsiTheme="majorHAnsi" w:cs="Gill Sans"/>
        </w:rPr>
        <w:t>FlexDx: Xpert Scale-Up, A user-friendly open source transmission model of TB [Internet]. Baltimore, MD, USA: Johns Hopkins Bloomberg School of Public Health; 2014 [cited 2014 Sep 22]. Available from: https://flexdx2.modeltb.org.</w:t>
      </w:r>
    </w:p>
    <w:p w14:paraId="775C2B74" w14:textId="77777777" w:rsidR="00943959" w:rsidRDefault="00943959">
      <w:pPr>
        <w:rPr>
          <w:rFonts w:asciiTheme="majorHAnsi" w:hAnsiTheme="majorHAnsi" w:cs="Gill Sans"/>
        </w:rPr>
      </w:pPr>
    </w:p>
    <w:p w14:paraId="4B5AF449" w14:textId="77777777" w:rsidR="00EF10A0" w:rsidRPr="00846AC6" w:rsidRDefault="00EF10A0">
      <w:pPr>
        <w:rPr>
          <w:rFonts w:asciiTheme="majorHAnsi" w:hAnsiTheme="majorHAnsi" w:cs="Gill Sans"/>
        </w:rPr>
      </w:pPr>
    </w:p>
    <w:p w14:paraId="25FC0A43" w14:textId="77777777" w:rsidR="00943959" w:rsidRPr="00846AC6" w:rsidRDefault="00943959">
      <w:pPr>
        <w:rPr>
          <w:rFonts w:asciiTheme="majorHAnsi" w:hAnsiTheme="majorHAnsi" w:cs="Gill Sans"/>
        </w:rPr>
      </w:pPr>
    </w:p>
    <w:p w14:paraId="2859F563" w14:textId="17E7B6B7" w:rsidR="00034453" w:rsidRPr="00846AC6" w:rsidRDefault="00034453">
      <w:pPr>
        <w:rPr>
          <w:rFonts w:asciiTheme="majorHAnsi" w:hAnsiTheme="majorHAnsi" w:cs="Gill Sans"/>
          <w:b/>
        </w:rPr>
      </w:pPr>
      <w:r w:rsidRPr="00846AC6">
        <w:rPr>
          <w:rFonts w:asciiTheme="majorHAnsi" w:hAnsiTheme="majorHAnsi" w:cs="Gill Sans"/>
          <w:b/>
        </w:rPr>
        <w:t xml:space="preserve">Corresponding Manuscript </w:t>
      </w:r>
    </w:p>
    <w:p w14:paraId="5988EDBE" w14:textId="75157AC5" w:rsidR="00034453" w:rsidRPr="00846AC6" w:rsidRDefault="00034453" w:rsidP="00034453">
      <w:pPr>
        <w:rPr>
          <w:rFonts w:asciiTheme="majorHAnsi" w:hAnsiTheme="majorHAnsi" w:cs="Gill Sans"/>
        </w:rPr>
      </w:pPr>
      <w:proofErr w:type="gramStart"/>
      <w:r w:rsidRPr="00846AC6">
        <w:rPr>
          <w:rFonts w:asciiTheme="majorHAnsi" w:hAnsiTheme="majorHAnsi" w:cs="Gill Sans"/>
        </w:rPr>
        <w:t>Dowdy DW, Andrews JR, Dodd PJ, Gilman RH.</w:t>
      </w:r>
      <w:proofErr w:type="gramEnd"/>
      <w:r w:rsidRPr="00846AC6">
        <w:rPr>
          <w:rFonts w:asciiTheme="majorHAnsi" w:hAnsiTheme="majorHAnsi" w:cs="Gill Sans"/>
        </w:rPr>
        <w:t xml:space="preserve"> </w:t>
      </w:r>
      <w:proofErr w:type="gramStart"/>
      <w:r w:rsidRPr="00846AC6">
        <w:rPr>
          <w:rFonts w:asciiTheme="majorHAnsi" w:hAnsiTheme="majorHAnsi" w:cs="Gill Sans"/>
        </w:rPr>
        <w:t>A user-friendly, open-source tool to project impact and cost of diagnostic tests for tuberculosis.</w:t>
      </w:r>
      <w:proofErr w:type="gramEnd"/>
      <w:r w:rsidRPr="00846AC6">
        <w:rPr>
          <w:rFonts w:asciiTheme="majorHAnsi" w:hAnsiTheme="majorHAnsi" w:cs="Gill Sans"/>
        </w:rPr>
        <w:t xml:space="preserve"> </w:t>
      </w:r>
      <w:proofErr w:type="spellStart"/>
      <w:proofErr w:type="gramStart"/>
      <w:r w:rsidRPr="00846AC6">
        <w:rPr>
          <w:rFonts w:asciiTheme="majorHAnsi" w:hAnsiTheme="majorHAnsi" w:cs="Gill Sans"/>
        </w:rPr>
        <w:t>eLife</w:t>
      </w:r>
      <w:proofErr w:type="spellEnd"/>
      <w:proofErr w:type="gramEnd"/>
      <w:r w:rsidRPr="00846AC6">
        <w:rPr>
          <w:rFonts w:asciiTheme="majorHAnsi" w:hAnsiTheme="majorHAnsi" w:cs="Gill Sans"/>
        </w:rPr>
        <w:t xml:space="preserve"> Sciences [Internet] 2014 [cited 2014 Sep 22];e02565. Available from: http://elifesciences.org/content/early/2014/06/04/eLife.02565</w:t>
      </w:r>
    </w:p>
    <w:p w14:paraId="701EC9E4" w14:textId="4FEF7D03" w:rsidR="00034453" w:rsidRPr="00846AC6" w:rsidRDefault="00034453">
      <w:pPr>
        <w:rPr>
          <w:rFonts w:asciiTheme="majorHAnsi" w:hAnsiTheme="majorHAnsi" w:cs="Gill Sans"/>
          <w:sz w:val="22"/>
          <w:szCs w:val="22"/>
        </w:rPr>
      </w:pPr>
    </w:p>
    <w:p w14:paraId="1E2798D4" w14:textId="77777777" w:rsidR="00034453" w:rsidRDefault="00034453">
      <w:pPr>
        <w:rPr>
          <w:rFonts w:asciiTheme="majorHAnsi" w:hAnsiTheme="majorHAnsi" w:cs="Gill Sans"/>
          <w:sz w:val="22"/>
          <w:szCs w:val="22"/>
        </w:rPr>
      </w:pPr>
    </w:p>
    <w:p w14:paraId="067DB19B" w14:textId="77777777" w:rsidR="0085482F" w:rsidRDefault="0085482F">
      <w:pPr>
        <w:rPr>
          <w:rFonts w:asciiTheme="majorHAnsi" w:hAnsiTheme="majorHAnsi" w:cs="Gill Sans"/>
          <w:sz w:val="22"/>
          <w:szCs w:val="22"/>
        </w:rPr>
      </w:pPr>
    </w:p>
    <w:p w14:paraId="1F134773" w14:textId="77777777" w:rsidR="0085482F" w:rsidRDefault="0085482F">
      <w:pPr>
        <w:rPr>
          <w:rFonts w:asciiTheme="majorHAnsi" w:hAnsiTheme="majorHAnsi" w:cs="Gill Sans"/>
          <w:sz w:val="22"/>
          <w:szCs w:val="22"/>
        </w:rPr>
      </w:pPr>
    </w:p>
    <w:p w14:paraId="41A8CCD6" w14:textId="77777777" w:rsidR="0085482F" w:rsidRDefault="0085482F">
      <w:pPr>
        <w:rPr>
          <w:rFonts w:asciiTheme="majorHAnsi" w:hAnsiTheme="majorHAnsi" w:cs="Gill Sans"/>
          <w:sz w:val="22"/>
          <w:szCs w:val="22"/>
        </w:rPr>
      </w:pPr>
    </w:p>
    <w:p w14:paraId="03C70137" w14:textId="77777777" w:rsidR="0085482F" w:rsidRDefault="0085482F">
      <w:pPr>
        <w:rPr>
          <w:rFonts w:asciiTheme="majorHAnsi" w:hAnsiTheme="majorHAnsi" w:cs="Gill Sans"/>
          <w:sz w:val="22"/>
          <w:szCs w:val="22"/>
        </w:rPr>
      </w:pPr>
    </w:p>
    <w:p w14:paraId="04865BCC" w14:textId="77777777" w:rsidR="0085482F" w:rsidRPr="00945877" w:rsidRDefault="0085482F">
      <w:pPr>
        <w:rPr>
          <w:rFonts w:asciiTheme="majorHAnsi" w:hAnsiTheme="majorHAnsi" w:cs="Gill Sans"/>
          <w:sz w:val="22"/>
          <w:szCs w:val="22"/>
        </w:rPr>
      </w:pPr>
    </w:p>
    <w:p w14:paraId="51226F66" w14:textId="76156558" w:rsidR="00943959" w:rsidRPr="00846AC6" w:rsidRDefault="00034453">
      <w:pPr>
        <w:rPr>
          <w:rFonts w:asciiTheme="majorHAnsi" w:hAnsiTheme="majorHAnsi" w:cs="Gill Sans"/>
          <w:szCs w:val="22"/>
        </w:rPr>
      </w:pPr>
      <w:r w:rsidRPr="00846AC6">
        <w:rPr>
          <w:rFonts w:asciiTheme="majorHAnsi" w:hAnsiTheme="majorHAnsi" w:cs="Gill Sans"/>
          <w:szCs w:val="22"/>
        </w:rPr>
        <w:t xml:space="preserve">Manual Last </w:t>
      </w:r>
      <w:r w:rsidR="00A67E8F" w:rsidRPr="00846AC6">
        <w:rPr>
          <w:rFonts w:asciiTheme="majorHAnsi" w:hAnsiTheme="majorHAnsi" w:cs="Gill Sans"/>
          <w:szCs w:val="22"/>
        </w:rPr>
        <w:t>Updated: 2014</w:t>
      </w:r>
    </w:p>
    <w:p w14:paraId="31188BB3" w14:textId="77777777" w:rsidR="00943959" w:rsidRPr="00945877" w:rsidRDefault="00943959">
      <w:pPr>
        <w:rPr>
          <w:rFonts w:asciiTheme="majorHAnsi" w:hAnsiTheme="majorHAnsi" w:cs="Gill Sans"/>
          <w:sz w:val="22"/>
          <w:szCs w:val="22"/>
        </w:rPr>
      </w:pPr>
    </w:p>
    <w:p w14:paraId="15B41E3B" w14:textId="77777777" w:rsidR="00943959" w:rsidRPr="00945877" w:rsidRDefault="00943959">
      <w:pPr>
        <w:rPr>
          <w:rFonts w:asciiTheme="majorHAnsi" w:hAnsiTheme="majorHAnsi" w:cs="Gill Sans"/>
          <w:sz w:val="22"/>
          <w:szCs w:val="22"/>
        </w:rPr>
      </w:pPr>
    </w:p>
    <w:p w14:paraId="39F88CDC" w14:textId="77777777" w:rsidR="00943959" w:rsidRPr="00945877" w:rsidRDefault="00943959">
      <w:pPr>
        <w:rPr>
          <w:rFonts w:asciiTheme="majorHAnsi" w:hAnsiTheme="majorHAnsi" w:cs="Gill Sans"/>
          <w:sz w:val="22"/>
          <w:szCs w:val="22"/>
        </w:rPr>
      </w:pPr>
    </w:p>
    <w:p w14:paraId="321B4B0B" w14:textId="77777777" w:rsidR="00943959" w:rsidRDefault="00943959">
      <w:pPr>
        <w:rPr>
          <w:rFonts w:asciiTheme="majorHAnsi" w:hAnsiTheme="majorHAnsi" w:cs="Gill Sans"/>
          <w:sz w:val="22"/>
          <w:szCs w:val="22"/>
        </w:rPr>
      </w:pPr>
    </w:p>
    <w:sdt>
      <w:sdtPr>
        <w:rPr>
          <w:rFonts w:ascii="Times New Roman" w:eastAsiaTheme="minorEastAsia" w:hAnsi="Times New Roman" w:cs="Times New Roman"/>
          <w:b w:val="0"/>
          <w:bCs w:val="0"/>
          <w:color w:val="auto"/>
          <w:sz w:val="24"/>
          <w:szCs w:val="24"/>
        </w:rPr>
        <w:id w:val="-362362501"/>
        <w:docPartObj>
          <w:docPartGallery w:val="Table of Contents"/>
          <w:docPartUnique/>
        </w:docPartObj>
      </w:sdtPr>
      <w:sdtEndPr>
        <w:rPr>
          <w:noProof/>
        </w:rPr>
      </w:sdtEndPr>
      <w:sdtContent>
        <w:p w14:paraId="44544D25" w14:textId="7FB3BD51" w:rsidR="00D32A05" w:rsidRDefault="00D32A05" w:rsidP="00D32A05">
          <w:pPr>
            <w:pStyle w:val="TOCHeading"/>
            <w:spacing w:before="0"/>
          </w:pPr>
          <w:r>
            <w:t>Table of Contents</w:t>
          </w:r>
        </w:p>
        <w:p w14:paraId="5C736274" w14:textId="77777777" w:rsidR="00D73533" w:rsidRDefault="00D32A05">
          <w:pPr>
            <w:pStyle w:val="TOC1"/>
            <w:tabs>
              <w:tab w:val="right" w:leader="dot" w:pos="9350"/>
            </w:tabs>
            <w:rPr>
              <w:rFonts w:cstheme="minorBidi"/>
              <w:b w:val="0"/>
              <w:noProof/>
              <w:lang w:eastAsia="ja-JP"/>
            </w:rPr>
          </w:pPr>
          <w:r>
            <w:rPr>
              <w:b w:val="0"/>
            </w:rPr>
            <w:fldChar w:fldCharType="begin"/>
          </w:r>
          <w:r>
            <w:instrText xml:space="preserve"> TOC \o "1-3" \h \z \u </w:instrText>
          </w:r>
          <w:r>
            <w:rPr>
              <w:b w:val="0"/>
            </w:rPr>
            <w:fldChar w:fldCharType="separate"/>
          </w:r>
          <w:r w:rsidR="00D73533" w:rsidRPr="0089531F">
            <w:rPr>
              <w:rFonts w:asciiTheme="majorHAnsi" w:hAnsiTheme="majorHAnsi"/>
              <w:noProof/>
            </w:rPr>
            <w:t>Part I: FlexDx Introduction</w:t>
          </w:r>
          <w:r w:rsidR="00D73533">
            <w:rPr>
              <w:noProof/>
            </w:rPr>
            <w:tab/>
          </w:r>
          <w:r w:rsidR="00D73533">
            <w:rPr>
              <w:noProof/>
            </w:rPr>
            <w:fldChar w:fldCharType="begin"/>
          </w:r>
          <w:r w:rsidR="00D73533">
            <w:rPr>
              <w:noProof/>
            </w:rPr>
            <w:instrText xml:space="preserve"> PAGEREF _Toc273092008 \h </w:instrText>
          </w:r>
          <w:r w:rsidR="00D73533">
            <w:rPr>
              <w:noProof/>
            </w:rPr>
          </w:r>
          <w:r w:rsidR="00D73533">
            <w:rPr>
              <w:noProof/>
            </w:rPr>
            <w:fldChar w:fldCharType="separate"/>
          </w:r>
          <w:r w:rsidR="00D73533">
            <w:rPr>
              <w:noProof/>
            </w:rPr>
            <w:t>5</w:t>
          </w:r>
          <w:r w:rsidR="00D73533">
            <w:rPr>
              <w:noProof/>
            </w:rPr>
            <w:fldChar w:fldCharType="end"/>
          </w:r>
        </w:p>
        <w:p w14:paraId="5194D59B"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1.1 </w:t>
          </w:r>
          <w:r w:rsidRPr="00D73533">
            <w:rPr>
              <w:rFonts w:cstheme="minorBidi"/>
              <w:b w:val="0"/>
              <w:noProof/>
              <w:sz w:val="24"/>
              <w:szCs w:val="24"/>
              <w:lang w:eastAsia="ja-JP"/>
            </w:rPr>
            <w:tab/>
          </w:r>
          <w:r w:rsidRPr="00D73533">
            <w:rPr>
              <w:rFonts w:asciiTheme="majorHAnsi" w:hAnsiTheme="majorHAnsi"/>
              <w:noProof/>
            </w:rPr>
            <w:t>What is the FlexDx TB Model?</w:t>
          </w:r>
          <w:r w:rsidRPr="00D73533">
            <w:rPr>
              <w:noProof/>
            </w:rPr>
            <w:tab/>
          </w:r>
          <w:r w:rsidRPr="00D73533">
            <w:rPr>
              <w:noProof/>
            </w:rPr>
            <w:fldChar w:fldCharType="begin"/>
          </w:r>
          <w:r w:rsidRPr="00D73533">
            <w:rPr>
              <w:noProof/>
            </w:rPr>
            <w:instrText xml:space="preserve"> PAGEREF _Toc273092009 \h </w:instrText>
          </w:r>
          <w:r w:rsidRPr="00D73533">
            <w:rPr>
              <w:noProof/>
            </w:rPr>
          </w:r>
          <w:r w:rsidRPr="00D73533">
            <w:rPr>
              <w:noProof/>
            </w:rPr>
            <w:fldChar w:fldCharType="separate"/>
          </w:r>
          <w:r w:rsidRPr="00D73533">
            <w:rPr>
              <w:noProof/>
            </w:rPr>
            <w:t>5</w:t>
          </w:r>
          <w:r w:rsidRPr="00D73533">
            <w:rPr>
              <w:noProof/>
            </w:rPr>
            <w:fldChar w:fldCharType="end"/>
          </w:r>
        </w:p>
        <w:p w14:paraId="55D37080"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1.2 </w:t>
          </w:r>
          <w:r w:rsidRPr="00D73533">
            <w:rPr>
              <w:rFonts w:cstheme="minorBidi"/>
              <w:b w:val="0"/>
              <w:noProof/>
              <w:sz w:val="24"/>
              <w:szCs w:val="24"/>
              <w:lang w:eastAsia="ja-JP"/>
            </w:rPr>
            <w:tab/>
          </w:r>
          <w:r w:rsidRPr="00D73533">
            <w:rPr>
              <w:rFonts w:asciiTheme="majorHAnsi" w:hAnsiTheme="majorHAnsi"/>
              <w:noProof/>
            </w:rPr>
            <w:t>TB diagnostic testing strategies</w:t>
          </w:r>
          <w:r w:rsidRPr="00D73533">
            <w:rPr>
              <w:noProof/>
            </w:rPr>
            <w:tab/>
          </w:r>
          <w:r w:rsidRPr="00D73533">
            <w:rPr>
              <w:noProof/>
            </w:rPr>
            <w:fldChar w:fldCharType="begin"/>
          </w:r>
          <w:r w:rsidRPr="00D73533">
            <w:rPr>
              <w:noProof/>
            </w:rPr>
            <w:instrText xml:space="preserve"> PAGEREF _Toc273092010 \h </w:instrText>
          </w:r>
          <w:r w:rsidRPr="00D73533">
            <w:rPr>
              <w:noProof/>
            </w:rPr>
          </w:r>
          <w:r w:rsidRPr="00D73533">
            <w:rPr>
              <w:noProof/>
            </w:rPr>
            <w:fldChar w:fldCharType="separate"/>
          </w:r>
          <w:r w:rsidRPr="00D73533">
            <w:rPr>
              <w:noProof/>
            </w:rPr>
            <w:t>5</w:t>
          </w:r>
          <w:r w:rsidRPr="00D73533">
            <w:rPr>
              <w:noProof/>
            </w:rPr>
            <w:fldChar w:fldCharType="end"/>
          </w:r>
        </w:p>
        <w:p w14:paraId="2B8FCC7F"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1.3 </w:t>
          </w:r>
          <w:r w:rsidRPr="00D73533">
            <w:rPr>
              <w:rFonts w:cstheme="minorBidi"/>
              <w:b w:val="0"/>
              <w:noProof/>
              <w:sz w:val="24"/>
              <w:szCs w:val="24"/>
              <w:lang w:eastAsia="ja-JP"/>
            </w:rPr>
            <w:tab/>
          </w:r>
          <w:r w:rsidRPr="00D73533">
            <w:rPr>
              <w:rFonts w:asciiTheme="majorHAnsi" w:hAnsiTheme="majorHAnsi"/>
              <w:noProof/>
            </w:rPr>
            <w:t>FlexDx model parameter inputs</w:t>
          </w:r>
          <w:r w:rsidRPr="00D73533">
            <w:rPr>
              <w:noProof/>
            </w:rPr>
            <w:tab/>
          </w:r>
          <w:r w:rsidRPr="00D73533">
            <w:rPr>
              <w:noProof/>
            </w:rPr>
            <w:fldChar w:fldCharType="begin"/>
          </w:r>
          <w:r w:rsidRPr="00D73533">
            <w:rPr>
              <w:noProof/>
            </w:rPr>
            <w:instrText xml:space="preserve"> PAGEREF _Toc273092011 \h </w:instrText>
          </w:r>
          <w:r w:rsidRPr="00D73533">
            <w:rPr>
              <w:noProof/>
            </w:rPr>
          </w:r>
          <w:r w:rsidRPr="00D73533">
            <w:rPr>
              <w:noProof/>
            </w:rPr>
            <w:fldChar w:fldCharType="separate"/>
          </w:r>
          <w:r w:rsidRPr="00D73533">
            <w:rPr>
              <w:noProof/>
            </w:rPr>
            <w:t>6</w:t>
          </w:r>
          <w:r w:rsidRPr="00D73533">
            <w:rPr>
              <w:noProof/>
            </w:rPr>
            <w:fldChar w:fldCharType="end"/>
          </w:r>
        </w:p>
        <w:p w14:paraId="46A4F07D" w14:textId="77777777" w:rsidR="00D73533" w:rsidRPr="00D73533" w:rsidRDefault="00D73533">
          <w:pPr>
            <w:pStyle w:val="TOC2"/>
            <w:tabs>
              <w:tab w:val="left" w:pos="762"/>
              <w:tab w:val="right" w:leader="dot" w:pos="9350"/>
            </w:tabs>
            <w:rPr>
              <w:rFonts w:cstheme="minorBidi"/>
              <w:b w:val="0"/>
              <w:noProof/>
              <w:sz w:val="24"/>
              <w:szCs w:val="24"/>
              <w:lang w:eastAsia="ja-JP"/>
            </w:rPr>
          </w:pPr>
          <w:r w:rsidRPr="00D73533">
            <w:rPr>
              <w:rFonts w:asciiTheme="majorHAnsi" w:hAnsiTheme="majorHAnsi"/>
              <w:noProof/>
            </w:rPr>
            <w:t>1.4</w:t>
          </w:r>
          <w:r w:rsidRPr="00D73533">
            <w:rPr>
              <w:rFonts w:cstheme="minorBidi"/>
              <w:b w:val="0"/>
              <w:noProof/>
              <w:sz w:val="24"/>
              <w:szCs w:val="24"/>
              <w:lang w:eastAsia="ja-JP"/>
            </w:rPr>
            <w:tab/>
          </w:r>
          <w:r w:rsidRPr="00D73533">
            <w:rPr>
              <w:rFonts w:asciiTheme="majorHAnsi" w:hAnsiTheme="majorHAnsi"/>
              <w:noProof/>
            </w:rPr>
            <w:t xml:space="preserve"> Uses of the FlexDx TB Model</w:t>
          </w:r>
          <w:r w:rsidRPr="00D73533">
            <w:rPr>
              <w:noProof/>
            </w:rPr>
            <w:tab/>
          </w:r>
          <w:r w:rsidRPr="00D73533">
            <w:rPr>
              <w:noProof/>
            </w:rPr>
            <w:fldChar w:fldCharType="begin"/>
          </w:r>
          <w:r w:rsidRPr="00D73533">
            <w:rPr>
              <w:noProof/>
            </w:rPr>
            <w:instrText xml:space="preserve"> PAGEREF _Toc273092012 \h </w:instrText>
          </w:r>
          <w:r w:rsidRPr="00D73533">
            <w:rPr>
              <w:noProof/>
            </w:rPr>
          </w:r>
          <w:r w:rsidRPr="00D73533">
            <w:rPr>
              <w:noProof/>
            </w:rPr>
            <w:fldChar w:fldCharType="separate"/>
          </w:r>
          <w:r w:rsidRPr="00D73533">
            <w:rPr>
              <w:noProof/>
            </w:rPr>
            <w:t>6</w:t>
          </w:r>
          <w:r w:rsidRPr="00D73533">
            <w:rPr>
              <w:noProof/>
            </w:rPr>
            <w:fldChar w:fldCharType="end"/>
          </w:r>
        </w:p>
        <w:p w14:paraId="40AAC8C5"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1.5 </w:t>
          </w:r>
          <w:r w:rsidRPr="00D73533">
            <w:rPr>
              <w:rFonts w:cstheme="minorBidi"/>
              <w:b w:val="0"/>
              <w:noProof/>
              <w:sz w:val="24"/>
              <w:szCs w:val="24"/>
              <w:lang w:eastAsia="ja-JP"/>
            </w:rPr>
            <w:tab/>
          </w:r>
          <w:r w:rsidRPr="00D73533">
            <w:rPr>
              <w:rFonts w:asciiTheme="majorHAnsi" w:hAnsiTheme="majorHAnsi"/>
              <w:noProof/>
            </w:rPr>
            <w:t>Making population projections with FlexDx</w:t>
          </w:r>
          <w:r w:rsidRPr="00D73533">
            <w:rPr>
              <w:noProof/>
            </w:rPr>
            <w:tab/>
          </w:r>
          <w:r w:rsidRPr="00D73533">
            <w:rPr>
              <w:noProof/>
            </w:rPr>
            <w:fldChar w:fldCharType="begin"/>
          </w:r>
          <w:r w:rsidRPr="00D73533">
            <w:rPr>
              <w:noProof/>
            </w:rPr>
            <w:instrText xml:space="preserve"> PAGEREF _Toc273092013 \h </w:instrText>
          </w:r>
          <w:r w:rsidRPr="00D73533">
            <w:rPr>
              <w:noProof/>
            </w:rPr>
          </w:r>
          <w:r w:rsidRPr="00D73533">
            <w:rPr>
              <w:noProof/>
            </w:rPr>
            <w:fldChar w:fldCharType="separate"/>
          </w:r>
          <w:r w:rsidRPr="00D73533">
            <w:rPr>
              <w:noProof/>
            </w:rPr>
            <w:t>7</w:t>
          </w:r>
          <w:r w:rsidRPr="00D73533">
            <w:rPr>
              <w:noProof/>
            </w:rPr>
            <w:fldChar w:fldCharType="end"/>
          </w:r>
        </w:p>
        <w:p w14:paraId="72E513D7"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1.6 </w:t>
          </w:r>
          <w:r w:rsidRPr="00D73533">
            <w:rPr>
              <w:rFonts w:cstheme="minorBidi"/>
              <w:b w:val="0"/>
              <w:noProof/>
              <w:sz w:val="24"/>
              <w:szCs w:val="24"/>
              <w:lang w:eastAsia="ja-JP"/>
            </w:rPr>
            <w:tab/>
          </w:r>
          <w:r w:rsidRPr="00D73533">
            <w:rPr>
              <w:rFonts w:asciiTheme="majorHAnsi" w:hAnsiTheme="majorHAnsi"/>
              <w:noProof/>
            </w:rPr>
            <w:t>Limitations of the FlexDx TB Model</w:t>
          </w:r>
          <w:r w:rsidRPr="00D73533">
            <w:rPr>
              <w:noProof/>
            </w:rPr>
            <w:tab/>
          </w:r>
          <w:r w:rsidRPr="00D73533">
            <w:rPr>
              <w:noProof/>
            </w:rPr>
            <w:fldChar w:fldCharType="begin"/>
          </w:r>
          <w:r w:rsidRPr="00D73533">
            <w:rPr>
              <w:noProof/>
            </w:rPr>
            <w:instrText xml:space="preserve"> PAGEREF _Toc273092014 \h </w:instrText>
          </w:r>
          <w:r w:rsidRPr="00D73533">
            <w:rPr>
              <w:noProof/>
            </w:rPr>
          </w:r>
          <w:r w:rsidRPr="00D73533">
            <w:rPr>
              <w:noProof/>
            </w:rPr>
            <w:fldChar w:fldCharType="separate"/>
          </w:r>
          <w:r w:rsidRPr="00D73533">
            <w:rPr>
              <w:noProof/>
            </w:rPr>
            <w:t>7</w:t>
          </w:r>
          <w:r w:rsidRPr="00D73533">
            <w:rPr>
              <w:noProof/>
            </w:rPr>
            <w:fldChar w:fldCharType="end"/>
          </w:r>
        </w:p>
        <w:p w14:paraId="59371CFC"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1.7 </w:t>
          </w:r>
          <w:r w:rsidRPr="00D73533">
            <w:rPr>
              <w:rFonts w:cstheme="minorBidi"/>
              <w:b w:val="0"/>
              <w:noProof/>
              <w:sz w:val="24"/>
              <w:szCs w:val="24"/>
              <w:lang w:eastAsia="ja-JP"/>
            </w:rPr>
            <w:tab/>
          </w:r>
          <w:r w:rsidRPr="00D73533">
            <w:rPr>
              <w:rFonts w:asciiTheme="majorHAnsi" w:hAnsiTheme="majorHAnsi"/>
              <w:noProof/>
            </w:rPr>
            <w:t>More information and Software support</w:t>
          </w:r>
          <w:r w:rsidRPr="00D73533">
            <w:rPr>
              <w:noProof/>
            </w:rPr>
            <w:tab/>
          </w:r>
          <w:r w:rsidRPr="00D73533">
            <w:rPr>
              <w:noProof/>
            </w:rPr>
            <w:fldChar w:fldCharType="begin"/>
          </w:r>
          <w:r w:rsidRPr="00D73533">
            <w:rPr>
              <w:noProof/>
            </w:rPr>
            <w:instrText xml:space="preserve"> PAGEREF _Toc273092015 \h </w:instrText>
          </w:r>
          <w:r w:rsidRPr="00D73533">
            <w:rPr>
              <w:noProof/>
            </w:rPr>
          </w:r>
          <w:r w:rsidRPr="00D73533">
            <w:rPr>
              <w:noProof/>
            </w:rPr>
            <w:fldChar w:fldCharType="separate"/>
          </w:r>
          <w:r w:rsidRPr="00D73533">
            <w:rPr>
              <w:noProof/>
            </w:rPr>
            <w:t>8</w:t>
          </w:r>
          <w:r w:rsidRPr="00D73533">
            <w:rPr>
              <w:noProof/>
            </w:rPr>
            <w:fldChar w:fldCharType="end"/>
          </w:r>
        </w:p>
        <w:p w14:paraId="325FCF62" w14:textId="77777777" w:rsidR="00D73533" w:rsidRPr="00D73533" w:rsidRDefault="00D73533">
          <w:pPr>
            <w:pStyle w:val="TOC1"/>
            <w:tabs>
              <w:tab w:val="right" w:leader="dot" w:pos="9350"/>
            </w:tabs>
            <w:rPr>
              <w:rFonts w:cstheme="minorBidi"/>
              <w:b w:val="0"/>
              <w:noProof/>
              <w:lang w:eastAsia="ja-JP"/>
            </w:rPr>
          </w:pPr>
          <w:r w:rsidRPr="00D73533">
            <w:rPr>
              <w:rFonts w:asciiTheme="majorHAnsi" w:hAnsiTheme="majorHAnsi"/>
              <w:noProof/>
            </w:rPr>
            <w:t>Part II: Using the FlexDx TB Model</w:t>
          </w:r>
          <w:r w:rsidRPr="00D73533">
            <w:rPr>
              <w:noProof/>
            </w:rPr>
            <w:tab/>
          </w:r>
          <w:r w:rsidRPr="00D73533">
            <w:rPr>
              <w:noProof/>
            </w:rPr>
            <w:fldChar w:fldCharType="begin"/>
          </w:r>
          <w:r w:rsidRPr="00D73533">
            <w:rPr>
              <w:noProof/>
            </w:rPr>
            <w:instrText xml:space="preserve"> PAGEREF _Toc273092016 \h </w:instrText>
          </w:r>
          <w:r w:rsidRPr="00D73533">
            <w:rPr>
              <w:noProof/>
            </w:rPr>
          </w:r>
          <w:r w:rsidRPr="00D73533">
            <w:rPr>
              <w:noProof/>
            </w:rPr>
            <w:fldChar w:fldCharType="separate"/>
          </w:r>
          <w:r w:rsidRPr="00D73533">
            <w:rPr>
              <w:noProof/>
            </w:rPr>
            <w:t>10</w:t>
          </w:r>
          <w:r w:rsidRPr="00D73533">
            <w:rPr>
              <w:noProof/>
            </w:rPr>
            <w:fldChar w:fldCharType="end"/>
          </w:r>
        </w:p>
        <w:p w14:paraId="20A3A24B"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2.1 </w:t>
          </w:r>
          <w:r w:rsidRPr="00D73533">
            <w:rPr>
              <w:rFonts w:cstheme="minorBidi"/>
              <w:b w:val="0"/>
              <w:noProof/>
              <w:sz w:val="24"/>
              <w:szCs w:val="24"/>
              <w:lang w:eastAsia="ja-JP"/>
            </w:rPr>
            <w:tab/>
          </w:r>
          <w:r w:rsidRPr="00D73533">
            <w:rPr>
              <w:rFonts w:asciiTheme="majorHAnsi" w:hAnsiTheme="majorHAnsi"/>
              <w:noProof/>
            </w:rPr>
            <w:t>Getting started - Steps in making population projections using FlexDx</w:t>
          </w:r>
          <w:r w:rsidRPr="00D73533">
            <w:rPr>
              <w:noProof/>
            </w:rPr>
            <w:tab/>
          </w:r>
          <w:r w:rsidRPr="00D73533">
            <w:rPr>
              <w:noProof/>
            </w:rPr>
            <w:fldChar w:fldCharType="begin"/>
          </w:r>
          <w:r w:rsidRPr="00D73533">
            <w:rPr>
              <w:noProof/>
            </w:rPr>
            <w:instrText xml:space="preserve"> PAGEREF _Toc273092017 \h </w:instrText>
          </w:r>
          <w:r w:rsidRPr="00D73533">
            <w:rPr>
              <w:noProof/>
            </w:rPr>
          </w:r>
          <w:r w:rsidRPr="00D73533">
            <w:rPr>
              <w:noProof/>
            </w:rPr>
            <w:fldChar w:fldCharType="separate"/>
          </w:r>
          <w:r w:rsidRPr="00D73533">
            <w:rPr>
              <w:noProof/>
            </w:rPr>
            <w:t>11</w:t>
          </w:r>
          <w:r w:rsidRPr="00D73533">
            <w:rPr>
              <w:noProof/>
            </w:rPr>
            <w:fldChar w:fldCharType="end"/>
          </w:r>
        </w:p>
        <w:p w14:paraId="4095D9DC"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2.2 </w:t>
          </w:r>
          <w:r w:rsidRPr="00D73533">
            <w:rPr>
              <w:rFonts w:cstheme="minorBidi"/>
              <w:b w:val="0"/>
              <w:noProof/>
              <w:sz w:val="24"/>
              <w:szCs w:val="24"/>
              <w:lang w:eastAsia="ja-JP"/>
            </w:rPr>
            <w:tab/>
          </w:r>
          <w:r w:rsidRPr="00D73533">
            <w:rPr>
              <w:rFonts w:asciiTheme="majorHAnsi" w:hAnsiTheme="majorHAnsi"/>
              <w:noProof/>
            </w:rPr>
            <w:t>Using the FlexDx model parameter input options</w:t>
          </w:r>
          <w:r w:rsidRPr="00D73533">
            <w:rPr>
              <w:noProof/>
            </w:rPr>
            <w:tab/>
          </w:r>
          <w:r w:rsidRPr="00D73533">
            <w:rPr>
              <w:noProof/>
            </w:rPr>
            <w:fldChar w:fldCharType="begin"/>
          </w:r>
          <w:r w:rsidRPr="00D73533">
            <w:rPr>
              <w:noProof/>
            </w:rPr>
            <w:instrText xml:space="preserve"> PAGEREF _Toc273092018 \h </w:instrText>
          </w:r>
          <w:r w:rsidRPr="00D73533">
            <w:rPr>
              <w:noProof/>
            </w:rPr>
          </w:r>
          <w:r w:rsidRPr="00D73533">
            <w:rPr>
              <w:noProof/>
            </w:rPr>
            <w:fldChar w:fldCharType="separate"/>
          </w:r>
          <w:r w:rsidRPr="00D73533">
            <w:rPr>
              <w:noProof/>
            </w:rPr>
            <w:t>12</w:t>
          </w:r>
          <w:r w:rsidRPr="00D73533">
            <w:rPr>
              <w:noProof/>
            </w:rPr>
            <w:fldChar w:fldCharType="end"/>
          </w:r>
        </w:p>
        <w:p w14:paraId="4FD392C1"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rPr>
            <w:t>2.2.3</w:t>
          </w:r>
          <w:r w:rsidRPr="00D73533">
            <w:rPr>
              <w:rFonts w:cstheme="minorBidi"/>
              <w:noProof/>
              <w:sz w:val="24"/>
              <w:szCs w:val="24"/>
              <w:lang w:eastAsia="ja-JP"/>
            </w:rPr>
            <w:tab/>
          </w:r>
          <w:r w:rsidRPr="00D73533">
            <w:rPr>
              <w:rFonts w:asciiTheme="majorHAnsi" w:hAnsiTheme="majorHAnsi"/>
              <w:noProof/>
            </w:rPr>
            <w:t>Description of Epidemiological Scenario parameters</w:t>
          </w:r>
          <w:r w:rsidRPr="00D73533">
            <w:rPr>
              <w:noProof/>
            </w:rPr>
            <w:tab/>
          </w:r>
          <w:r w:rsidRPr="00D73533">
            <w:rPr>
              <w:noProof/>
            </w:rPr>
            <w:fldChar w:fldCharType="begin"/>
          </w:r>
          <w:r w:rsidRPr="00D73533">
            <w:rPr>
              <w:noProof/>
            </w:rPr>
            <w:instrText xml:space="preserve"> PAGEREF _Toc273092019 \h </w:instrText>
          </w:r>
          <w:r w:rsidRPr="00D73533">
            <w:rPr>
              <w:noProof/>
            </w:rPr>
          </w:r>
          <w:r w:rsidRPr="00D73533">
            <w:rPr>
              <w:noProof/>
            </w:rPr>
            <w:fldChar w:fldCharType="separate"/>
          </w:r>
          <w:r w:rsidRPr="00D73533">
            <w:rPr>
              <w:noProof/>
            </w:rPr>
            <w:t>14</w:t>
          </w:r>
          <w:r w:rsidRPr="00D73533">
            <w:rPr>
              <w:noProof/>
            </w:rPr>
            <w:fldChar w:fldCharType="end"/>
          </w:r>
        </w:p>
        <w:p w14:paraId="02B1DB0C"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rPr>
            <w:t>2.2.4</w:t>
          </w:r>
          <w:r w:rsidRPr="00D73533">
            <w:rPr>
              <w:rFonts w:cstheme="minorBidi"/>
              <w:noProof/>
              <w:sz w:val="24"/>
              <w:szCs w:val="24"/>
              <w:lang w:eastAsia="ja-JP"/>
            </w:rPr>
            <w:tab/>
          </w:r>
          <w:r w:rsidRPr="00D73533">
            <w:rPr>
              <w:rFonts w:asciiTheme="majorHAnsi" w:hAnsiTheme="majorHAnsi"/>
              <w:noProof/>
            </w:rPr>
            <w:t>Description of Costs parameters</w:t>
          </w:r>
          <w:r w:rsidRPr="00D73533">
            <w:rPr>
              <w:noProof/>
            </w:rPr>
            <w:tab/>
          </w:r>
          <w:r w:rsidRPr="00D73533">
            <w:rPr>
              <w:noProof/>
            </w:rPr>
            <w:fldChar w:fldCharType="begin"/>
          </w:r>
          <w:r w:rsidRPr="00D73533">
            <w:rPr>
              <w:noProof/>
            </w:rPr>
            <w:instrText xml:space="preserve"> PAGEREF _Toc273092020 \h </w:instrText>
          </w:r>
          <w:r w:rsidRPr="00D73533">
            <w:rPr>
              <w:noProof/>
            </w:rPr>
          </w:r>
          <w:r w:rsidRPr="00D73533">
            <w:rPr>
              <w:noProof/>
            </w:rPr>
            <w:fldChar w:fldCharType="separate"/>
          </w:r>
          <w:r w:rsidRPr="00D73533">
            <w:rPr>
              <w:noProof/>
            </w:rPr>
            <w:t>14</w:t>
          </w:r>
          <w:r w:rsidRPr="00D73533">
            <w:rPr>
              <w:noProof/>
            </w:rPr>
            <w:fldChar w:fldCharType="end"/>
          </w:r>
        </w:p>
        <w:p w14:paraId="7C2D022B"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2.3 </w:t>
          </w:r>
          <w:r w:rsidRPr="00D73533">
            <w:rPr>
              <w:rFonts w:cstheme="minorBidi"/>
              <w:b w:val="0"/>
              <w:noProof/>
              <w:sz w:val="24"/>
              <w:szCs w:val="24"/>
              <w:lang w:eastAsia="ja-JP"/>
            </w:rPr>
            <w:tab/>
          </w:r>
          <w:r w:rsidRPr="00D73533">
            <w:rPr>
              <w:rFonts w:asciiTheme="majorHAnsi" w:hAnsiTheme="majorHAnsi"/>
              <w:noProof/>
            </w:rPr>
            <w:t>Description of TB diagnostic testing strategy options</w:t>
          </w:r>
          <w:r w:rsidRPr="00D73533">
            <w:rPr>
              <w:noProof/>
            </w:rPr>
            <w:tab/>
          </w:r>
          <w:r w:rsidRPr="00D73533">
            <w:rPr>
              <w:noProof/>
            </w:rPr>
            <w:fldChar w:fldCharType="begin"/>
          </w:r>
          <w:r w:rsidRPr="00D73533">
            <w:rPr>
              <w:noProof/>
            </w:rPr>
            <w:instrText xml:space="preserve"> PAGEREF _Toc273092021 \h </w:instrText>
          </w:r>
          <w:r w:rsidRPr="00D73533">
            <w:rPr>
              <w:noProof/>
            </w:rPr>
          </w:r>
          <w:r w:rsidRPr="00D73533">
            <w:rPr>
              <w:noProof/>
            </w:rPr>
            <w:fldChar w:fldCharType="separate"/>
          </w:r>
          <w:r w:rsidRPr="00D73533">
            <w:rPr>
              <w:noProof/>
            </w:rPr>
            <w:t>15</w:t>
          </w:r>
          <w:r w:rsidRPr="00D73533">
            <w:rPr>
              <w:noProof/>
            </w:rPr>
            <w:fldChar w:fldCharType="end"/>
          </w:r>
        </w:p>
        <w:p w14:paraId="65B92F45"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2.4 </w:t>
          </w:r>
          <w:r w:rsidRPr="00D73533">
            <w:rPr>
              <w:rFonts w:cstheme="minorBidi"/>
              <w:b w:val="0"/>
              <w:noProof/>
              <w:sz w:val="24"/>
              <w:szCs w:val="24"/>
              <w:lang w:eastAsia="ja-JP"/>
            </w:rPr>
            <w:tab/>
          </w:r>
          <w:r w:rsidRPr="00D73533">
            <w:rPr>
              <w:rFonts w:asciiTheme="majorHAnsi" w:hAnsiTheme="majorHAnsi"/>
              <w:noProof/>
            </w:rPr>
            <w:t>Running FlexDx for a specified TB diagnostic testing strategy</w:t>
          </w:r>
          <w:r w:rsidRPr="00D73533">
            <w:rPr>
              <w:noProof/>
            </w:rPr>
            <w:tab/>
          </w:r>
          <w:r w:rsidRPr="00D73533">
            <w:rPr>
              <w:noProof/>
            </w:rPr>
            <w:fldChar w:fldCharType="begin"/>
          </w:r>
          <w:r w:rsidRPr="00D73533">
            <w:rPr>
              <w:noProof/>
            </w:rPr>
            <w:instrText xml:space="preserve"> PAGEREF _Toc273092022 \h </w:instrText>
          </w:r>
          <w:r w:rsidRPr="00D73533">
            <w:rPr>
              <w:noProof/>
            </w:rPr>
          </w:r>
          <w:r w:rsidRPr="00D73533">
            <w:rPr>
              <w:noProof/>
            </w:rPr>
            <w:fldChar w:fldCharType="separate"/>
          </w:r>
          <w:r w:rsidRPr="00D73533">
            <w:rPr>
              <w:noProof/>
            </w:rPr>
            <w:t>17</w:t>
          </w:r>
          <w:r w:rsidRPr="00D73533">
            <w:rPr>
              <w:noProof/>
            </w:rPr>
            <w:fldChar w:fldCharType="end"/>
          </w:r>
        </w:p>
        <w:p w14:paraId="0C576062"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rPr>
            <w:t>2.4.1</w:t>
          </w:r>
          <w:r w:rsidRPr="00D73533">
            <w:rPr>
              <w:rFonts w:cstheme="minorBidi"/>
              <w:noProof/>
              <w:sz w:val="24"/>
              <w:szCs w:val="24"/>
              <w:lang w:eastAsia="ja-JP"/>
            </w:rPr>
            <w:tab/>
          </w:r>
          <w:r w:rsidRPr="00D73533">
            <w:rPr>
              <w:rFonts w:asciiTheme="majorHAnsi" w:hAnsiTheme="majorHAnsi"/>
              <w:noProof/>
            </w:rPr>
            <w:t>Selecting a Single Strategy</w:t>
          </w:r>
          <w:r w:rsidRPr="00D73533">
            <w:rPr>
              <w:noProof/>
            </w:rPr>
            <w:tab/>
          </w:r>
          <w:r w:rsidRPr="00D73533">
            <w:rPr>
              <w:noProof/>
            </w:rPr>
            <w:fldChar w:fldCharType="begin"/>
          </w:r>
          <w:r w:rsidRPr="00D73533">
            <w:rPr>
              <w:noProof/>
            </w:rPr>
            <w:instrText xml:space="preserve"> PAGEREF _Toc273092023 \h </w:instrText>
          </w:r>
          <w:r w:rsidRPr="00D73533">
            <w:rPr>
              <w:noProof/>
            </w:rPr>
          </w:r>
          <w:r w:rsidRPr="00D73533">
            <w:rPr>
              <w:noProof/>
            </w:rPr>
            <w:fldChar w:fldCharType="separate"/>
          </w:r>
          <w:r w:rsidRPr="00D73533">
            <w:rPr>
              <w:noProof/>
            </w:rPr>
            <w:t>17</w:t>
          </w:r>
          <w:r w:rsidRPr="00D73533">
            <w:rPr>
              <w:noProof/>
            </w:rPr>
            <w:fldChar w:fldCharType="end"/>
          </w:r>
        </w:p>
        <w:p w14:paraId="0F193BD0"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rPr>
            <w:t>2.4.2</w:t>
          </w:r>
          <w:r w:rsidRPr="00D73533">
            <w:rPr>
              <w:rFonts w:cstheme="minorBidi"/>
              <w:noProof/>
              <w:sz w:val="24"/>
              <w:szCs w:val="24"/>
              <w:lang w:eastAsia="ja-JP"/>
            </w:rPr>
            <w:tab/>
          </w:r>
          <w:r w:rsidRPr="00D73533">
            <w:rPr>
              <w:rFonts w:asciiTheme="majorHAnsi" w:hAnsiTheme="majorHAnsi"/>
              <w:noProof/>
            </w:rPr>
            <w:t>Selecting a All Strategies</w:t>
          </w:r>
          <w:r w:rsidRPr="00D73533">
            <w:rPr>
              <w:noProof/>
            </w:rPr>
            <w:tab/>
          </w:r>
          <w:r w:rsidRPr="00D73533">
            <w:rPr>
              <w:noProof/>
            </w:rPr>
            <w:fldChar w:fldCharType="begin"/>
          </w:r>
          <w:r w:rsidRPr="00D73533">
            <w:rPr>
              <w:noProof/>
            </w:rPr>
            <w:instrText xml:space="preserve"> PAGEREF _Toc273092024 \h </w:instrText>
          </w:r>
          <w:r w:rsidRPr="00D73533">
            <w:rPr>
              <w:noProof/>
            </w:rPr>
          </w:r>
          <w:r w:rsidRPr="00D73533">
            <w:rPr>
              <w:noProof/>
            </w:rPr>
            <w:fldChar w:fldCharType="separate"/>
          </w:r>
          <w:r w:rsidRPr="00D73533">
            <w:rPr>
              <w:noProof/>
            </w:rPr>
            <w:t>18</w:t>
          </w:r>
          <w:r w:rsidRPr="00D73533">
            <w:rPr>
              <w:noProof/>
            </w:rPr>
            <w:fldChar w:fldCharType="end"/>
          </w:r>
        </w:p>
        <w:p w14:paraId="5618547B" w14:textId="77777777" w:rsidR="00D73533" w:rsidRPr="00D73533" w:rsidRDefault="00D73533">
          <w:pPr>
            <w:pStyle w:val="TOC1"/>
            <w:tabs>
              <w:tab w:val="right" w:leader="dot" w:pos="9350"/>
            </w:tabs>
            <w:rPr>
              <w:rFonts w:cstheme="minorBidi"/>
              <w:b w:val="0"/>
              <w:noProof/>
              <w:lang w:eastAsia="ja-JP"/>
            </w:rPr>
          </w:pPr>
          <w:r w:rsidRPr="00D73533">
            <w:rPr>
              <w:rFonts w:asciiTheme="majorHAnsi" w:hAnsiTheme="majorHAnsi"/>
              <w:noProof/>
            </w:rPr>
            <w:t>Part III: FlexDx TB Model Results</w:t>
          </w:r>
          <w:r w:rsidRPr="00D73533">
            <w:rPr>
              <w:noProof/>
            </w:rPr>
            <w:tab/>
          </w:r>
          <w:r w:rsidRPr="00D73533">
            <w:rPr>
              <w:noProof/>
            </w:rPr>
            <w:fldChar w:fldCharType="begin"/>
          </w:r>
          <w:r w:rsidRPr="00D73533">
            <w:rPr>
              <w:noProof/>
            </w:rPr>
            <w:instrText xml:space="preserve"> PAGEREF _Toc273092025 \h </w:instrText>
          </w:r>
          <w:r w:rsidRPr="00D73533">
            <w:rPr>
              <w:noProof/>
            </w:rPr>
          </w:r>
          <w:r w:rsidRPr="00D73533">
            <w:rPr>
              <w:noProof/>
            </w:rPr>
            <w:fldChar w:fldCharType="separate"/>
          </w:r>
          <w:r w:rsidRPr="00D73533">
            <w:rPr>
              <w:noProof/>
            </w:rPr>
            <w:t>20</w:t>
          </w:r>
          <w:r w:rsidRPr="00D73533">
            <w:rPr>
              <w:noProof/>
            </w:rPr>
            <w:fldChar w:fldCharType="end"/>
          </w:r>
        </w:p>
        <w:p w14:paraId="7E6DDC2E"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3.1 </w:t>
          </w:r>
          <w:r w:rsidRPr="00D73533">
            <w:rPr>
              <w:rFonts w:cstheme="minorBidi"/>
              <w:b w:val="0"/>
              <w:noProof/>
              <w:sz w:val="24"/>
              <w:szCs w:val="24"/>
              <w:lang w:eastAsia="ja-JP"/>
            </w:rPr>
            <w:tab/>
          </w:r>
          <w:r w:rsidRPr="00D73533">
            <w:rPr>
              <w:rFonts w:asciiTheme="majorHAnsi" w:hAnsiTheme="majorHAnsi"/>
              <w:noProof/>
            </w:rPr>
            <w:t xml:space="preserve">Output when running with </w:t>
          </w:r>
          <w:r w:rsidRPr="00D73533">
            <w:rPr>
              <w:rFonts w:eastAsia="Times New Roman"/>
              <w:bCs/>
              <w:noProof/>
              <w:color w:val="000000"/>
              <w:shd w:val="clear" w:color="auto" w:fill="FFFFFF"/>
            </w:rPr>
            <w:t>Country Selection for Pre-set Values</w:t>
          </w:r>
          <w:r w:rsidRPr="00D73533">
            <w:rPr>
              <w:noProof/>
            </w:rPr>
            <w:tab/>
          </w:r>
          <w:r w:rsidRPr="00D73533">
            <w:rPr>
              <w:noProof/>
            </w:rPr>
            <w:fldChar w:fldCharType="begin"/>
          </w:r>
          <w:r w:rsidRPr="00D73533">
            <w:rPr>
              <w:noProof/>
            </w:rPr>
            <w:instrText xml:space="preserve"> PAGEREF _Toc273092026 \h </w:instrText>
          </w:r>
          <w:r w:rsidRPr="00D73533">
            <w:rPr>
              <w:noProof/>
            </w:rPr>
          </w:r>
          <w:r w:rsidRPr="00D73533">
            <w:rPr>
              <w:noProof/>
            </w:rPr>
            <w:fldChar w:fldCharType="separate"/>
          </w:r>
          <w:r w:rsidRPr="00D73533">
            <w:rPr>
              <w:noProof/>
            </w:rPr>
            <w:t>21</w:t>
          </w:r>
          <w:r w:rsidRPr="00D73533">
            <w:rPr>
              <w:noProof/>
            </w:rPr>
            <w:fldChar w:fldCharType="end"/>
          </w:r>
        </w:p>
        <w:p w14:paraId="57A4C752"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3.1.1</w:t>
          </w:r>
          <w:r w:rsidRPr="00D73533">
            <w:rPr>
              <w:rFonts w:cstheme="minorBidi"/>
              <w:noProof/>
              <w:sz w:val="24"/>
              <w:szCs w:val="24"/>
              <w:lang w:eastAsia="ja-JP"/>
            </w:rPr>
            <w:tab/>
          </w:r>
          <w:r w:rsidRPr="00D73533">
            <w:rPr>
              <w:rFonts w:asciiTheme="majorHAnsi" w:hAnsiTheme="majorHAnsi"/>
              <w:noProof/>
              <w:shd w:val="clear" w:color="auto" w:fill="FFFFFF"/>
            </w:rPr>
            <w:t>Interactive Incidence/Cost Tab</w:t>
          </w:r>
          <w:r w:rsidRPr="00D73533">
            <w:rPr>
              <w:noProof/>
            </w:rPr>
            <w:tab/>
          </w:r>
          <w:r w:rsidRPr="00D73533">
            <w:rPr>
              <w:noProof/>
            </w:rPr>
            <w:fldChar w:fldCharType="begin"/>
          </w:r>
          <w:r w:rsidRPr="00D73533">
            <w:rPr>
              <w:noProof/>
            </w:rPr>
            <w:instrText xml:space="preserve"> PAGEREF _Toc273092027 \h </w:instrText>
          </w:r>
          <w:r w:rsidRPr="00D73533">
            <w:rPr>
              <w:noProof/>
            </w:rPr>
          </w:r>
          <w:r w:rsidRPr="00D73533">
            <w:rPr>
              <w:noProof/>
            </w:rPr>
            <w:fldChar w:fldCharType="separate"/>
          </w:r>
          <w:r w:rsidRPr="00D73533">
            <w:rPr>
              <w:noProof/>
            </w:rPr>
            <w:t>22</w:t>
          </w:r>
          <w:r w:rsidRPr="00D73533">
            <w:rPr>
              <w:noProof/>
            </w:rPr>
            <w:fldChar w:fldCharType="end"/>
          </w:r>
        </w:p>
        <w:p w14:paraId="677F834E"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3.1.2</w:t>
          </w:r>
          <w:r w:rsidRPr="00D73533">
            <w:rPr>
              <w:rFonts w:cstheme="minorBidi"/>
              <w:noProof/>
              <w:sz w:val="24"/>
              <w:szCs w:val="24"/>
              <w:lang w:eastAsia="ja-JP"/>
            </w:rPr>
            <w:tab/>
          </w:r>
          <w:r w:rsidRPr="00D73533">
            <w:rPr>
              <w:rFonts w:asciiTheme="majorHAnsi" w:hAnsiTheme="majorHAnsi"/>
              <w:noProof/>
              <w:shd w:val="clear" w:color="auto" w:fill="FFFFFF"/>
            </w:rPr>
            <w:t>Interactive MDR/Cost Tab</w:t>
          </w:r>
          <w:r w:rsidRPr="00D73533">
            <w:rPr>
              <w:noProof/>
            </w:rPr>
            <w:tab/>
          </w:r>
          <w:r w:rsidRPr="00D73533">
            <w:rPr>
              <w:noProof/>
            </w:rPr>
            <w:fldChar w:fldCharType="begin"/>
          </w:r>
          <w:r w:rsidRPr="00D73533">
            <w:rPr>
              <w:noProof/>
            </w:rPr>
            <w:instrText xml:space="preserve"> PAGEREF _Toc273092028 \h </w:instrText>
          </w:r>
          <w:r w:rsidRPr="00D73533">
            <w:rPr>
              <w:noProof/>
            </w:rPr>
          </w:r>
          <w:r w:rsidRPr="00D73533">
            <w:rPr>
              <w:noProof/>
            </w:rPr>
            <w:fldChar w:fldCharType="separate"/>
          </w:r>
          <w:r w:rsidRPr="00D73533">
            <w:rPr>
              <w:noProof/>
            </w:rPr>
            <w:t>24</w:t>
          </w:r>
          <w:r w:rsidRPr="00D73533">
            <w:rPr>
              <w:noProof/>
            </w:rPr>
            <w:fldChar w:fldCharType="end"/>
          </w:r>
        </w:p>
        <w:p w14:paraId="21DD4478"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3.1.3</w:t>
          </w:r>
          <w:r w:rsidRPr="00D73533">
            <w:rPr>
              <w:rFonts w:cstheme="minorBidi"/>
              <w:noProof/>
              <w:sz w:val="24"/>
              <w:szCs w:val="24"/>
              <w:lang w:eastAsia="ja-JP"/>
            </w:rPr>
            <w:tab/>
          </w:r>
          <w:r w:rsidRPr="00D73533">
            <w:rPr>
              <w:rFonts w:asciiTheme="majorHAnsi" w:hAnsiTheme="majorHAnsi"/>
              <w:noProof/>
              <w:shd w:val="clear" w:color="auto" w:fill="FFFFFF"/>
            </w:rPr>
            <w:t>Summary Data Tab</w:t>
          </w:r>
          <w:r w:rsidRPr="00D73533">
            <w:rPr>
              <w:noProof/>
            </w:rPr>
            <w:tab/>
          </w:r>
          <w:r w:rsidRPr="00D73533">
            <w:rPr>
              <w:noProof/>
            </w:rPr>
            <w:fldChar w:fldCharType="begin"/>
          </w:r>
          <w:r w:rsidRPr="00D73533">
            <w:rPr>
              <w:noProof/>
            </w:rPr>
            <w:instrText xml:space="preserve"> PAGEREF _Toc273092029 \h </w:instrText>
          </w:r>
          <w:r w:rsidRPr="00D73533">
            <w:rPr>
              <w:noProof/>
            </w:rPr>
          </w:r>
          <w:r w:rsidRPr="00D73533">
            <w:rPr>
              <w:noProof/>
            </w:rPr>
            <w:fldChar w:fldCharType="separate"/>
          </w:r>
          <w:r w:rsidRPr="00D73533">
            <w:rPr>
              <w:noProof/>
            </w:rPr>
            <w:t>26</w:t>
          </w:r>
          <w:r w:rsidRPr="00D73533">
            <w:rPr>
              <w:noProof/>
            </w:rPr>
            <w:fldChar w:fldCharType="end"/>
          </w:r>
        </w:p>
        <w:p w14:paraId="4098701B"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3.2 </w:t>
          </w:r>
          <w:r w:rsidRPr="00D73533">
            <w:rPr>
              <w:rFonts w:cstheme="minorBidi"/>
              <w:b w:val="0"/>
              <w:noProof/>
              <w:sz w:val="24"/>
              <w:szCs w:val="24"/>
              <w:lang w:eastAsia="ja-JP"/>
            </w:rPr>
            <w:tab/>
          </w:r>
          <w:r w:rsidRPr="00D73533">
            <w:rPr>
              <w:rFonts w:asciiTheme="majorHAnsi" w:hAnsiTheme="majorHAnsi"/>
              <w:noProof/>
            </w:rPr>
            <w:t xml:space="preserve">Output when running with </w:t>
          </w:r>
          <w:r w:rsidRPr="00D73533">
            <w:rPr>
              <w:rFonts w:asciiTheme="majorHAnsi" w:hAnsiTheme="majorHAnsi"/>
              <w:bCs/>
              <w:noProof/>
            </w:rPr>
            <w:t>User Input Values for a Single Strategy</w:t>
          </w:r>
          <w:r w:rsidRPr="00D73533">
            <w:rPr>
              <w:noProof/>
            </w:rPr>
            <w:tab/>
          </w:r>
          <w:r w:rsidRPr="00D73533">
            <w:rPr>
              <w:noProof/>
            </w:rPr>
            <w:fldChar w:fldCharType="begin"/>
          </w:r>
          <w:r w:rsidRPr="00D73533">
            <w:rPr>
              <w:noProof/>
            </w:rPr>
            <w:instrText xml:space="preserve"> PAGEREF _Toc273092030 \h </w:instrText>
          </w:r>
          <w:r w:rsidRPr="00D73533">
            <w:rPr>
              <w:noProof/>
            </w:rPr>
          </w:r>
          <w:r w:rsidRPr="00D73533">
            <w:rPr>
              <w:noProof/>
            </w:rPr>
            <w:fldChar w:fldCharType="separate"/>
          </w:r>
          <w:r w:rsidRPr="00D73533">
            <w:rPr>
              <w:noProof/>
            </w:rPr>
            <w:t>27</w:t>
          </w:r>
          <w:r w:rsidRPr="00D73533">
            <w:rPr>
              <w:noProof/>
            </w:rPr>
            <w:fldChar w:fldCharType="end"/>
          </w:r>
        </w:p>
        <w:p w14:paraId="3311A4B6"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3.3 </w:t>
          </w:r>
          <w:r w:rsidRPr="00D73533">
            <w:rPr>
              <w:rFonts w:cstheme="minorBidi"/>
              <w:b w:val="0"/>
              <w:noProof/>
              <w:sz w:val="24"/>
              <w:szCs w:val="24"/>
              <w:lang w:eastAsia="ja-JP"/>
            </w:rPr>
            <w:tab/>
          </w:r>
          <w:r w:rsidRPr="00D73533">
            <w:rPr>
              <w:rFonts w:asciiTheme="majorHAnsi" w:hAnsiTheme="majorHAnsi"/>
              <w:noProof/>
            </w:rPr>
            <w:t xml:space="preserve">Output when running with </w:t>
          </w:r>
          <w:r w:rsidRPr="00D73533">
            <w:rPr>
              <w:rFonts w:asciiTheme="majorHAnsi" w:hAnsiTheme="majorHAnsi"/>
              <w:bCs/>
              <w:noProof/>
            </w:rPr>
            <w:t>User Input Values for All Strategies</w:t>
          </w:r>
          <w:r w:rsidRPr="00D73533">
            <w:rPr>
              <w:noProof/>
            </w:rPr>
            <w:tab/>
          </w:r>
          <w:r w:rsidRPr="00D73533">
            <w:rPr>
              <w:noProof/>
            </w:rPr>
            <w:fldChar w:fldCharType="begin"/>
          </w:r>
          <w:r w:rsidRPr="00D73533">
            <w:rPr>
              <w:noProof/>
            </w:rPr>
            <w:instrText xml:space="preserve"> PAGEREF _Toc273092031 \h </w:instrText>
          </w:r>
          <w:r w:rsidRPr="00D73533">
            <w:rPr>
              <w:noProof/>
            </w:rPr>
          </w:r>
          <w:r w:rsidRPr="00D73533">
            <w:rPr>
              <w:noProof/>
            </w:rPr>
            <w:fldChar w:fldCharType="separate"/>
          </w:r>
          <w:r w:rsidRPr="00D73533">
            <w:rPr>
              <w:noProof/>
            </w:rPr>
            <w:t>29</w:t>
          </w:r>
          <w:r w:rsidRPr="00D73533">
            <w:rPr>
              <w:noProof/>
            </w:rPr>
            <w:fldChar w:fldCharType="end"/>
          </w:r>
        </w:p>
        <w:p w14:paraId="46E898FB"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3.3.1</w:t>
          </w:r>
          <w:r w:rsidRPr="00D73533">
            <w:rPr>
              <w:rFonts w:cstheme="minorBidi"/>
              <w:noProof/>
              <w:sz w:val="24"/>
              <w:szCs w:val="24"/>
              <w:lang w:eastAsia="ja-JP"/>
            </w:rPr>
            <w:tab/>
          </w:r>
          <w:r w:rsidRPr="00D73533">
            <w:rPr>
              <w:rFonts w:asciiTheme="majorHAnsi" w:hAnsiTheme="majorHAnsi"/>
              <w:noProof/>
              <w:shd w:val="clear" w:color="auto" w:fill="FFFFFF"/>
            </w:rPr>
            <w:t>Nine Single Strategy Tabs</w:t>
          </w:r>
          <w:r w:rsidRPr="00D73533">
            <w:rPr>
              <w:noProof/>
            </w:rPr>
            <w:tab/>
          </w:r>
          <w:r w:rsidRPr="00D73533">
            <w:rPr>
              <w:noProof/>
            </w:rPr>
            <w:fldChar w:fldCharType="begin"/>
          </w:r>
          <w:r w:rsidRPr="00D73533">
            <w:rPr>
              <w:noProof/>
            </w:rPr>
            <w:instrText xml:space="preserve"> PAGEREF _Toc273092032 \h </w:instrText>
          </w:r>
          <w:r w:rsidRPr="00D73533">
            <w:rPr>
              <w:noProof/>
            </w:rPr>
          </w:r>
          <w:r w:rsidRPr="00D73533">
            <w:rPr>
              <w:noProof/>
            </w:rPr>
            <w:fldChar w:fldCharType="separate"/>
          </w:r>
          <w:r w:rsidRPr="00D73533">
            <w:rPr>
              <w:noProof/>
            </w:rPr>
            <w:t>30</w:t>
          </w:r>
          <w:r w:rsidRPr="00D73533">
            <w:rPr>
              <w:noProof/>
            </w:rPr>
            <w:fldChar w:fldCharType="end"/>
          </w:r>
        </w:p>
        <w:p w14:paraId="6441BE3B"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3.3.2</w:t>
          </w:r>
          <w:r w:rsidRPr="00D73533">
            <w:rPr>
              <w:rFonts w:cstheme="minorBidi"/>
              <w:noProof/>
              <w:sz w:val="24"/>
              <w:szCs w:val="24"/>
              <w:lang w:eastAsia="ja-JP"/>
            </w:rPr>
            <w:tab/>
          </w:r>
          <w:r w:rsidRPr="00D73533">
            <w:rPr>
              <w:rFonts w:asciiTheme="majorHAnsi" w:hAnsiTheme="majorHAnsi"/>
              <w:noProof/>
              <w:shd w:val="clear" w:color="auto" w:fill="FFFFFF"/>
            </w:rPr>
            <w:t>Interactive Incidence/Cost Tab</w:t>
          </w:r>
          <w:r w:rsidRPr="00D73533">
            <w:rPr>
              <w:noProof/>
            </w:rPr>
            <w:tab/>
          </w:r>
          <w:r w:rsidRPr="00D73533">
            <w:rPr>
              <w:noProof/>
            </w:rPr>
            <w:fldChar w:fldCharType="begin"/>
          </w:r>
          <w:r w:rsidRPr="00D73533">
            <w:rPr>
              <w:noProof/>
            </w:rPr>
            <w:instrText xml:space="preserve"> PAGEREF _Toc273092033 \h </w:instrText>
          </w:r>
          <w:r w:rsidRPr="00D73533">
            <w:rPr>
              <w:noProof/>
            </w:rPr>
          </w:r>
          <w:r w:rsidRPr="00D73533">
            <w:rPr>
              <w:noProof/>
            </w:rPr>
            <w:fldChar w:fldCharType="separate"/>
          </w:r>
          <w:r w:rsidRPr="00D73533">
            <w:rPr>
              <w:noProof/>
            </w:rPr>
            <w:t>32</w:t>
          </w:r>
          <w:r w:rsidRPr="00D73533">
            <w:rPr>
              <w:noProof/>
            </w:rPr>
            <w:fldChar w:fldCharType="end"/>
          </w:r>
        </w:p>
        <w:p w14:paraId="492BD099"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3.3.3</w:t>
          </w:r>
          <w:r w:rsidRPr="00D73533">
            <w:rPr>
              <w:rFonts w:cstheme="minorBidi"/>
              <w:noProof/>
              <w:sz w:val="24"/>
              <w:szCs w:val="24"/>
              <w:lang w:eastAsia="ja-JP"/>
            </w:rPr>
            <w:tab/>
          </w:r>
          <w:r w:rsidRPr="00D73533">
            <w:rPr>
              <w:rFonts w:asciiTheme="majorHAnsi" w:hAnsiTheme="majorHAnsi"/>
              <w:noProof/>
              <w:shd w:val="clear" w:color="auto" w:fill="FFFFFF"/>
            </w:rPr>
            <w:t>Interactive MDR/Cost Tab</w:t>
          </w:r>
          <w:r w:rsidRPr="00D73533">
            <w:rPr>
              <w:noProof/>
            </w:rPr>
            <w:tab/>
          </w:r>
          <w:r w:rsidRPr="00D73533">
            <w:rPr>
              <w:noProof/>
            </w:rPr>
            <w:fldChar w:fldCharType="begin"/>
          </w:r>
          <w:r w:rsidRPr="00D73533">
            <w:rPr>
              <w:noProof/>
            </w:rPr>
            <w:instrText xml:space="preserve"> PAGEREF _Toc273092034 \h </w:instrText>
          </w:r>
          <w:r w:rsidRPr="00D73533">
            <w:rPr>
              <w:noProof/>
            </w:rPr>
          </w:r>
          <w:r w:rsidRPr="00D73533">
            <w:rPr>
              <w:noProof/>
            </w:rPr>
            <w:fldChar w:fldCharType="separate"/>
          </w:r>
          <w:r w:rsidRPr="00D73533">
            <w:rPr>
              <w:noProof/>
            </w:rPr>
            <w:t>34</w:t>
          </w:r>
          <w:r w:rsidRPr="00D73533">
            <w:rPr>
              <w:noProof/>
            </w:rPr>
            <w:fldChar w:fldCharType="end"/>
          </w:r>
        </w:p>
        <w:p w14:paraId="30EE5E64" w14:textId="77777777" w:rsidR="00D73533" w:rsidRPr="00D73533" w:rsidRDefault="00D73533">
          <w:pPr>
            <w:pStyle w:val="TOC3"/>
            <w:tabs>
              <w:tab w:val="left" w:pos="1166"/>
              <w:tab w:val="right" w:leader="dot" w:pos="9350"/>
            </w:tabs>
            <w:rPr>
              <w:rFonts w:cstheme="minorBidi"/>
              <w:noProof/>
              <w:sz w:val="24"/>
              <w:szCs w:val="24"/>
              <w:lang w:eastAsia="ja-JP"/>
            </w:rPr>
          </w:pPr>
          <w:r w:rsidRPr="00D73533">
            <w:rPr>
              <w:rFonts w:asciiTheme="majorHAnsi" w:hAnsiTheme="majorHAnsi"/>
              <w:noProof/>
              <w:shd w:val="clear" w:color="auto" w:fill="FFFFFF"/>
            </w:rPr>
            <w:t>3.3.3</w:t>
          </w:r>
          <w:r w:rsidRPr="00D73533">
            <w:rPr>
              <w:rFonts w:cstheme="minorBidi"/>
              <w:noProof/>
              <w:sz w:val="24"/>
              <w:szCs w:val="24"/>
              <w:lang w:eastAsia="ja-JP"/>
            </w:rPr>
            <w:tab/>
          </w:r>
          <w:r w:rsidRPr="00D73533">
            <w:rPr>
              <w:rFonts w:asciiTheme="majorHAnsi" w:hAnsiTheme="majorHAnsi"/>
              <w:noProof/>
              <w:shd w:val="clear" w:color="auto" w:fill="FFFFFF"/>
            </w:rPr>
            <w:t>Summary Data</w:t>
          </w:r>
          <w:r w:rsidRPr="00D73533">
            <w:rPr>
              <w:noProof/>
            </w:rPr>
            <w:tab/>
          </w:r>
          <w:r w:rsidRPr="00D73533">
            <w:rPr>
              <w:noProof/>
            </w:rPr>
            <w:fldChar w:fldCharType="begin"/>
          </w:r>
          <w:r w:rsidRPr="00D73533">
            <w:rPr>
              <w:noProof/>
            </w:rPr>
            <w:instrText xml:space="preserve"> PAGEREF _Toc273092035 \h </w:instrText>
          </w:r>
          <w:r w:rsidRPr="00D73533">
            <w:rPr>
              <w:noProof/>
            </w:rPr>
          </w:r>
          <w:r w:rsidRPr="00D73533">
            <w:rPr>
              <w:noProof/>
            </w:rPr>
            <w:fldChar w:fldCharType="separate"/>
          </w:r>
          <w:r w:rsidRPr="00D73533">
            <w:rPr>
              <w:noProof/>
            </w:rPr>
            <w:t>36</w:t>
          </w:r>
          <w:r w:rsidRPr="00D73533">
            <w:rPr>
              <w:noProof/>
            </w:rPr>
            <w:fldChar w:fldCharType="end"/>
          </w:r>
        </w:p>
        <w:p w14:paraId="43A7EFE1"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3.4 </w:t>
          </w:r>
          <w:r w:rsidRPr="00D73533">
            <w:rPr>
              <w:rFonts w:cstheme="minorBidi"/>
              <w:b w:val="0"/>
              <w:noProof/>
              <w:sz w:val="24"/>
              <w:szCs w:val="24"/>
              <w:lang w:eastAsia="ja-JP"/>
            </w:rPr>
            <w:tab/>
          </w:r>
          <w:r w:rsidRPr="00D73533">
            <w:rPr>
              <w:rFonts w:asciiTheme="majorHAnsi" w:hAnsiTheme="majorHAnsi"/>
              <w:noProof/>
            </w:rPr>
            <w:t>Changing the reference group</w:t>
          </w:r>
          <w:r w:rsidRPr="00D73533">
            <w:rPr>
              <w:noProof/>
            </w:rPr>
            <w:tab/>
          </w:r>
          <w:r w:rsidRPr="00D73533">
            <w:rPr>
              <w:noProof/>
            </w:rPr>
            <w:fldChar w:fldCharType="begin"/>
          </w:r>
          <w:r w:rsidRPr="00D73533">
            <w:rPr>
              <w:noProof/>
            </w:rPr>
            <w:instrText xml:space="preserve"> PAGEREF _Toc273092036 \h </w:instrText>
          </w:r>
          <w:r w:rsidRPr="00D73533">
            <w:rPr>
              <w:noProof/>
            </w:rPr>
          </w:r>
          <w:r w:rsidRPr="00D73533">
            <w:rPr>
              <w:noProof/>
            </w:rPr>
            <w:fldChar w:fldCharType="separate"/>
          </w:r>
          <w:r w:rsidRPr="00D73533">
            <w:rPr>
              <w:noProof/>
            </w:rPr>
            <w:t>37</w:t>
          </w:r>
          <w:r w:rsidRPr="00D73533">
            <w:rPr>
              <w:noProof/>
            </w:rPr>
            <w:fldChar w:fldCharType="end"/>
          </w:r>
        </w:p>
        <w:p w14:paraId="1CAA6481"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3.5 </w:t>
          </w:r>
          <w:r w:rsidRPr="00D73533">
            <w:rPr>
              <w:rFonts w:cstheme="minorBidi"/>
              <w:b w:val="0"/>
              <w:noProof/>
              <w:sz w:val="24"/>
              <w:szCs w:val="24"/>
              <w:lang w:eastAsia="ja-JP"/>
            </w:rPr>
            <w:tab/>
          </w:r>
          <w:r w:rsidRPr="00D73533">
            <w:rPr>
              <w:rFonts w:asciiTheme="majorHAnsi" w:hAnsiTheme="majorHAnsi"/>
              <w:noProof/>
            </w:rPr>
            <w:t>Extracting results and data</w:t>
          </w:r>
          <w:r w:rsidRPr="00D73533">
            <w:rPr>
              <w:noProof/>
            </w:rPr>
            <w:tab/>
          </w:r>
          <w:r w:rsidRPr="00D73533">
            <w:rPr>
              <w:noProof/>
            </w:rPr>
            <w:fldChar w:fldCharType="begin"/>
          </w:r>
          <w:r w:rsidRPr="00D73533">
            <w:rPr>
              <w:noProof/>
            </w:rPr>
            <w:instrText xml:space="preserve"> PAGEREF _Toc273092037 \h </w:instrText>
          </w:r>
          <w:r w:rsidRPr="00D73533">
            <w:rPr>
              <w:noProof/>
            </w:rPr>
          </w:r>
          <w:r w:rsidRPr="00D73533">
            <w:rPr>
              <w:noProof/>
            </w:rPr>
            <w:fldChar w:fldCharType="separate"/>
          </w:r>
          <w:r w:rsidRPr="00D73533">
            <w:rPr>
              <w:noProof/>
            </w:rPr>
            <w:t>37</w:t>
          </w:r>
          <w:r w:rsidRPr="00D73533">
            <w:rPr>
              <w:noProof/>
            </w:rPr>
            <w:fldChar w:fldCharType="end"/>
          </w:r>
        </w:p>
        <w:p w14:paraId="4FDE7391"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3.6 </w:t>
          </w:r>
          <w:r w:rsidRPr="00D73533">
            <w:rPr>
              <w:rFonts w:cstheme="minorBidi"/>
              <w:b w:val="0"/>
              <w:noProof/>
              <w:sz w:val="24"/>
              <w:szCs w:val="24"/>
              <w:lang w:eastAsia="ja-JP"/>
            </w:rPr>
            <w:tab/>
          </w:r>
          <w:r w:rsidRPr="00D73533">
            <w:rPr>
              <w:rFonts w:asciiTheme="majorHAnsi" w:hAnsiTheme="majorHAnsi"/>
              <w:noProof/>
            </w:rPr>
            <w:t>Model validation</w:t>
          </w:r>
          <w:r w:rsidRPr="00D73533">
            <w:rPr>
              <w:noProof/>
            </w:rPr>
            <w:tab/>
          </w:r>
          <w:r w:rsidRPr="00D73533">
            <w:rPr>
              <w:noProof/>
            </w:rPr>
            <w:fldChar w:fldCharType="begin"/>
          </w:r>
          <w:r w:rsidRPr="00D73533">
            <w:rPr>
              <w:noProof/>
            </w:rPr>
            <w:instrText xml:space="preserve"> PAGEREF _Toc273092038 \h </w:instrText>
          </w:r>
          <w:r w:rsidRPr="00D73533">
            <w:rPr>
              <w:noProof/>
            </w:rPr>
          </w:r>
          <w:r w:rsidRPr="00D73533">
            <w:rPr>
              <w:noProof/>
            </w:rPr>
            <w:fldChar w:fldCharType="separate"/>
          </w:r>
          <w:r w:rsidRPr="00D73533">
            <w:rPr>
              <w:noProof/>
            </w:rPr>
            <w:t>38</w:t>
          </w:r>
          <w:r w:rsidRPr="00D73533">
            <w:rPr>
              <w:noProof/>
            </w:rPr>
            <w:fldChar w:fldCharType="end"/>
          </w:r>
        </w:p>
        <w:p w14:paraId="24045F30" w14:textId="77777777" w:rsidR="00D73533" w:rsidRPr="00D73533" w:rsidRDefault="00D73533">
          <w:pPr>
            <w:pStyle w:val="TOC1"/>
            <w:tabs>
              <w:tab w:val="right" w:leader="dot" w:pos="9350"/>
            </w:tabs>
            <w:rPr>
              <w:rFonts w:cstheme="minorBidi"/>
              <w:b w:val="0"/>
              <w:noProof/>
              <w:lang w:eastAsia="ja-JP"/>
            </w:rPr>
          </w:pPr>
          <w:r w:rsidRPr="00D73533">
            <w:rPr>
              <w:rFonts w:asciiTheme="majorHAnsi" w:hAnsiTheme="majorHAnsi"/>
              <w:noProof/>
            </w:rPr>
            <w:t>Part IV: Using FlexDx Results: Case Studies</w:t>
          </w:r>
          <w:r w:rsidRPr="00D73533">
            <w:rPr>
              <w:noProof/>
            </w:rPr>
            <w:tab/>
          </w:r>
          <w:r w:rsidRPr="00D73533">
            <w:rPr>
              <w:noProof/>
            </w:rPr>
            <w:fldChar w:fldCharType="begin"/>
          </w:r>
          <w:r w:rsidRPr="00D73533">
            <w:rPr>
              <w:noProof/>
            </w:rPr>
            <w:instrText xml:space="preserve"> PAGEREF _Toc273092039 \h </w:instrText>
          </w:r>
          <w:r w:rsidRPr="00D73533">
            <w:rPr>
              <w:noProof/>
            </w:rPr>
          </w:r>
          <w:r w:rsidRPr="00D73533">
            <w:rPr>
              <w:noProof/>
            </w:rPr>
            <w:fldChar w:fldCharType="separate"/>
          </w:r>
          <w:r w:rsidRPr="00D73533">
            <w:rPr>
              <w:noProof/>
            </w:rPr>
            <w:t>39</w:t>
          </w:r>
          <w:r w:rsidRPr="00D73533">
            <w:rPr>
              <w:noProof/>
            </w:rPr>
            <w:fldChar w:fldCharType="end"/>
          </w:r>
        </w:p>
        <w:p w14:paraId="56C48249" w14:textId="77777777" w:rsidR="00D73533" w:rsidRP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4.1 </w:t>
          </w:r>
          <w:r w:rsidRPr="00D73533">
            <w:rPr>
              <w:rFonts w:cstheme="minorBidi"/>
              <w:b w:val="0"/>
              <w:noProof/>
              <w:sz w:val="24"/>
              <w:szCs w:val="24"/>
              <w:lang w:eastAsia="ja-JP"/>
            </w:rPr>
            <w:tab/>
          </w:r>
          <w:r w:rsidRPr="00D73533">
            <w:rPr>
              <w:rFonts w:asciiTheme="majorHAnsi" w:hAnsiTheme="majorHAnsi"/>
              <w:noProof/>
            </w:rPr>
            <w:t>Case study from India with Country Pre-set Values</w:t>
          </w:r>
          <w:r w:rsidRPr="00D73533">
            <w:rPr>
              <w:noProof/>
            </w:rPr>
            <w:tab/>
          </w:r>
          <w:r w:rsidRPr="00D73533">
            <w:rPr>
              <w:noProof/>
            </w:rPr>
            <w:fldChar w:fldCharType="begin"/>
          </w:r>
          <w:r w:rsidRPr="00D73533">
            <w:rPr>
              <w:noProof/>
            </w:rPr>
            <w:instrText xml:space="preserve"> PAGEREF _Toc273092040 \h </w:instrText>
          </w:r>
          <w:r w:rsidRPr="00D73533">
            <w:rPr>
              <w:noProof/>
            </w:rPr>
          </w:r>
          <w:r w:rsidRPr="00D73533">
            <w:rPr>
              <w:noProof/>
            </w:rPr>
            <w:fldChar w:fldCharType="separate"/>
          </w:r>
          <w:r w:rsidRPr="00D73533">
            <w:rPr>
              <w:noProof/>
            </w:rPr>
            <w:t>39</w:t>
          </w:r>
          <w:r w:rsidRPr="00D73533">
            <w:rPr>
              <w:noProof/>
            </w:rPr>
            <w:fldChar w:fldCharType="end"/>
          </w:r>
        </w:p>
        <w:p w14:paraId="4BC72028" w14:textId="77777777" w:rsidR="00D73533" w:rsidRDefault="00D73533">
          <w:pPr>
            <w:pStyle w:val="TOC2"/>
            <w:tabs>
              <w:tab w:val="left" w:pos="812"/>
              <w:tab w:val="right" w:leader="dot" w:pos="9350"/>
            </w:tabs>
            <w:rPr>
              <w:rFonts w:cstheme="minorBidi"/>
              <w:b w:val="0"/>
              <w:noProof/>
              <w:sz w:val="24"/>
              <w:szCs w:val="24"/>
              <w:lang w:eastAsia="ja-JP"/>
            </w:rPr>
          </w:pPr>
          <w:r w:rsidRPr="00D73533">
            <w:rPr>
              <w:rFonts w:asciiTheme="majorHAnsi" w:hAnsiTheme="majorHAnsi"/>
              <w:noProof/>
            </w:rPr>
            <w:t xml:space="preserve">4.1 </w:t>
          </w:r>
          <w:r w:rsidRPr="00D73533">
            <w:rPr>
              <w:rFonts w:cstheme="minorBidi"/>
              <w:b w:val="0"/>
              <w:noProof/>
              <w:sz w:val="24"/>
              <w:szCs w:val="24"/>
              <w:lang w:eastAsia="ja-JP"/>
            </w:rPr>
            <w:tab/>
          </w:r>
          <w:r w:rsidRPr="00D73533">
            <w:rPr>
              <w:rFonts w:asciiTheme="majorHAnsi" w:hAnsiTheme="majorHAnsi"/>
              <w:noProof/>
            </w:rPr>
            <w:t>Case study from Cape Town, South Africa with User Input Values</w:t>
          </w:r>
          <w:r>
            <w:rPr>
              <w:noProof/>
            </w:rPr>
            <w:tab/>
          </w:r>
          <w:r>
            <w:rPr>
              <w:noProof/>
            </w:rPr>
            <w:fldChar w:fldCharType="begin"/>
          </w:r>
          <w:r>
            <w:rPr>
              <w:noProof/>
            </w:rPr>
            <w:instrText xml:space="preserve"> PAGEREF _Toc273092041 \h </w:instrText>
          </w:r>
          <w:r>
            <w:rPr>
              <w:noProof/>
            </w:rPr>
          </w:r>
          <w:r>
            <w:rPr>
              <w:noProof/>
            </w:rPr>
            <w:fldChar w:fldCharType="separate"/>
          </w:r>
          <w:r>
            <w:rPr>
              <w:noProof/>
            </w:rPr>
            <w:t>43</w:t>
          </w:r>
          <w:r>
            <w:rPr>
              <w:noProof/>
            </w:rPr>
            <w:fldChar w:fldCharType="end"/>
          </w:r>
        </w:p>
        <w:p w14:paraId="31297F1D"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Part V: FlexDx TB Homebrew Introduction</w:t>
          </w:r>
          <w:r>
            <w:rPr>
              <w:noProof/>
            </w:rPr>
            <w:tab/>
          </w:r>
          <w:r>
            <w:rPr>
              <w:noProof/>
            </w:rPr>
            <w:fldChar w:fldCharType="begin"/>
          </w:r>
          <w:r>
            <w:rPr>
              <w:noProof/>
            </w:rPr>
            <w:instrText xml:space="preserve"> PAGEREF _Toc273092042 \h </w:instrText>
          </w:r>
          <w:r>
            <w:rPr>
              <w:noProof/>
            </w:rPr>
          </w:r>
          <w:r>
            <w:rPr>
              <w:noProof/>
            </w:rPr>
            <w:fldChar w:fldCharType="separate"/>
          </w:r>
          <w:r>
            <w:rPr>
              <w:noProof/>
            </w:rPr>
            <w:t>52</w:t>
          </w:r>
          <w:r>
            <w:rPr>
              <w:noProof/>
            </w:rPr>
            <w:fldChar w:fldCharType="end"/>
          </w:r>
        </w:p>
        <w:p w14:paraId="1FFE5A8C"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5.1 What is FlexDx Homebrew?</w:t>
          </w:r>
          <w:r>
            <w:rPr>
              <w:noProof/>
            </w:rPr>
            <w:tab/>
          </w:r>
          <w:r>
            <w:rPr>
              <w:noProof/>
            </w:rPr>
            <w:fldChar w:fldCharType="begin"/>
          </w:r>
          <w:r>
            <w:rPr>
              <w:noProof/>
            </w:rPr>
            <w:instrText xml:space="preserve"> PAGEREF _Toc273092043 \h </w:instrText>
          </w:r>
          <w:r>
            <w:rPr>
              <w:noProof/>
            </w:rPr>
          </w:r>
          <w:r>
            <w:rPr>
              <w:noProof/>
            </w:rPr>
            <w:fldChar w:fldCharType="separate"/>
          </w:r>
          <w:r>
            <w:rPr>
              <w:noProof/>
            </w:rPr>
            <w:t>52</w:t>
          </w:r>
          <w:r>
            <w:rPr>
              <w:noProof/>
            </w:rPr>
            <w:fldChar w:fldCharType="end"/>
          </w:r>
        </w:p>
        <w:p w14:paraId="7BE46C9F"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5.2 Steps in making a homebrew diagnostic algorithm</w:t>
          </w:r>
          <w:r>
            <w:rPr>
              <w:noProof/>
            </w:rPr>
            <w:tab/>
          </w:r>
          <w:r>
            <w:rPr>
              <w:noProof/>
            </w:rPr>
            <w:fldChar w:fldCharType="begin"/>
          </w:r>
          <w:r>
            <w:rPr>
              <w:noProof/>
            </w:rPr>
            <w:instrText xml:space="preserve"> PAGEREF _Toc273092044 \h </w:instrText>
          </w:r>
          <w:r>
            <w:rPr>
              <w:noProof/>
            </w:rPr>
          </w:r>
          <w:r>
            <w:rPr>
              <w:noProof/>
            </w:rPr>
            <w:fldChar w:fldCharType="separate"/>
          </w:r>
          <w:r>
            <w:rPr>
              <w:noProof/>
            </w:rPr>
            <w:t>52</w:t>
          </w:r>
          <w:r>
            <w:rPr>
              <w:noProof/>
            </w:rPr>
            <w:fldChar w:fldCharType="end"/>
          </w:r>
        </w:p>
        <w:p w14:paraId="0527FFB5"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5.3 Before you get started</w:t>
          </w:r>
          <w:r>
            <w:rPr>
              <w:noProof/>
            </w:rPr>
            <w:tab/>
          </w:r>
          <w:r>
            <w:rPr>
              <w:noProof/>
            </w:rPr>
            <w:fldChar w:fldCharType="begin"/>
          </w:r>
          <w:r>
            <w:rPr>
              <w:noProof/>
            </w:rPr>
            <w:instrText xml:space="preserve"> PAGEREF _Toc273092045 \h </w:instrText>
          </w:r>
          <w:r>
            <w:rPr>
              <w:noProof/>
            </w:rPr>
          </w:r>
          <w:r>
            <w:rPr>
              <w:noProof/>
            </w:rPr>
            <w:fldChar w:fldCharType="separate"/>
          </w:r>
          <w:r>
            <w:rPr>
              <w:noProof/>
            </w:rPr>
            <w:t>52</w:t>
          </w:r>
          <w:r>
            <w:rPr>
              <w:noProof/>
            </w:rPr>
            <w:fldChar w:fldCharType="end"/>
          </w:r>
        </w:p>
        <w:p w14:paraId="6A89849D"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5.4 Diagnostic test descriptions</w:t>
          </w:r>
          <w:r>
            <w:rPr>
              <w:noProof/>
            </w:rPr>
            <w:tab/>
          </w:r>
          <w:r>
            <w:rPr>
              <w:noProof/>
            </w:rPr>
            <w:fldChar w:fldCharType="begin"/>
          </w:r>
          <w:r>
            <w:rPr>
              <w:noProof/>
            </w:rPr>
            <w:instrText xml:space="preserve"> PAGEREF _Toc273092046 \h </w:instrText>
          </w:r>
          <w:r>
            <w:rPr>
              <w:noProof/>
            </w:rPr>
          </w:r>
          <w:r>
            <w:rPr>
              <w:noProof/>
            </w:rPr>
            <w:fldChar w:fldCharType="separate"/>
          </w:r>
          <w:r>
            <w:rPr>
              <w:noProof/>
            </w:rPr>
            <w:t>52</w:t>
          </w:r>
          <w:r>
            <w:rPr>
              <w:noProof/>
            </w:rPr>
            <w:fldChar w:fldCharType="end"/>
          </w:r>
        </w:p>
        <w:p w14:paraId="38B16E47"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5.5 User defined tests</w:t>
          </w:r>
          <w:r>
            <w:rPr>
              <w:noProof/>
            </w:rPr>
            <w:tab/>
          </w:r>
          <w:r>
            <w:rPr>
              <w:noProof/>
            </w:rPr>
            <w:fldChar w:fldCharType="begin"/>
          </w:r>
          <w:r>
            <w:rPr>
              <w:noProof/>
            </w:rPr>
            <w:instrText xml:space="preserve"> PAGEREF _Toc273092047 \h </w:instrText>
          </w:r>
          <w:r>
            <w:rPr>
              <w:noProof/>
            </w:rPr>
          </w:r>
          <w:r>
            <w:rPr>
              <w:noProof/>
            </w:rPr>
            <w:fldChar w:fldCharType="separate"/>
          </w:r>
          <w:r>
            <w:rPr>
              <w:noProof/>
            </w:rPr>
            <w:t>52</w:t>
          </w:r>
          <w:r>
            <w:rPr>
              <w:noProof/>
            </w:rPr>
            <w:fldChar w:fldCharType="end"/>
          </w:r>
        </w:p>
        <w:p w14:paraId="09E05B36"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Description of tool</w:t>
          </w:r>
          <w:r>
            <w:rPr>
              <w:noProof/>
            </w:rPr>
            <w:tab/>
          </w:r>
          <w:r>
            <w:rPr>
              <w:noProof/>
            </w:rPr>
            <w:fldChar w:fldCharType="begin"/>
          </w:r>
          <w:r>
            <w:rPr>
              <w:noProof/>
            </w:rPr>
            <w:instrText xml:space="preserve"> PAGEREF _Toc273092048 \h </w:instrText>
          </w:r>
          <w:r>
            <w:rPr>
              <w:noProof/>
            </w:rPr>
          </w:r>
          <w:r>
            <w:rPr>
              <w:noProof/>
            </w:rPr>
            <w:fldChar w:fldCharType="separate"/>
          </w:r>
          <w:r>
            <w:rPr>
              <w:noProof/>
            </w:rPr>
            <w:t>52</w:t>
          </w:r>
          <w:r>
            <w:rPr>
              <w:noProof/>
            </w:rPr>
            <w:fldChar w:fldCharType="end"/>
          </w:r>
        </w:p>
        <w:p w14:paraId="7F17C9AE"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How to define a test</w:t>
          </w:r>
          <w:r>
            <w:rPr>
              <w:noProof/>
            </w:rPr>
            <w:tab/>
          </w:r>
          <w:r>
            <w:rPr>
              <w:noProof/>
            </w:rPr>
            <w:fldChar w:fldCharType="begin"/>
          </w:r>
          <w:r>
            <w:rPr>
              <w:noProof/>
            </w:rPr>
            <w:instrText xml:space="preserve"> PAGEREF _Toc273092049 \h </w:instrText>
          </w:r>
          <w:r>
            <w:rPr>
              <w:noProof/>
            </w:rPr>
          </w:r>
          <w:r>
            <w:rPr>
              <w:noProof/>
            </w:rPr>
            <w:fldChar w:fldCharType="separate"/>
          </w:r>
          <w:r>
            <w:rPr>
              <w:noProof/>
            </w:rPr>
            <w:t>52</w:t>
          </w:r>
          <w:r>
            <w:rPr>
              <w:noProof/>
            </w:rPr>
            <w:fldChar w:fldCharType="end"/>
          </w:r>
        </w:p>
        <w:p w14:paraId="4EA118B6"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5.6 Diagnosis section settings</w:t>
          </w:r>
          <w:r>
            <w:rPr>
              <w:noProof/>
            </w:rPr>
            <w:tab/>
          </w:r>
          <w:r>
            <w:rPr>
              <w:noProof/>
            </w:rPr>
            <w:fldChar w:fldCharType="begin"/>
          </w:r>
          <w:r>
            <w:rPr>
              <w:noProof/>
            </w:rPr>
            <w:instrText xml:space="preserve"> PAGEREF _Toc273092050 \h </w:instrText>
          </w:r>
          <w:r>
            <w:rPr>
              <w:noProof/>
            </w:rPr>
          </w:r>
          <w:r>
            <w:rPr>
              <w:noProof/>
            </w:rPr>
            <w:fldChar w:fldCharType="separate"/>
          </w:r>
          <w:r>
            <w:rPr>
              <w:noProof/>
            </w:rPr>
            <w:t>52</w:t>
          </w:r>
          <w:r>
            <w:rPr>
              <w:noProof/>
            </w:rPr>
            <w:fldChar w:fldCharType="end"/>
          </w:r>
        </w:p>
        <w:p w14:paraId="153DEBBD"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Patient types</w:t>
          </w:r>
          <w:r>
            <w:rPr>
              <w:noProof/>
            </w:rPr>
            <w:tab/>
          </w:r>
          <w:r>
            <w:rPr>
              <w:noProof/>
            </w:rPr>
            <w:fldChar w:fldCharType="begin"/>
          </w:r>
          <w:r>
            <w:rPr>
              <w:noProof/>
            </w:rPr>
            <w:instrText xml:space="preserve"> PAGEREF _Toc273092051 \h </w:instrText>
          </w:r>
          <w:r>
            <w:rPr>
              <w:noProof/>
            </w:rPr>
          </w:r>
          <w:r>
            <w:rPr>
              <w:noProof/>
            </w:rPr>
            <w:fldChar w:fldCharType="separate"/>
          </w:r>
          <w:r>
            <w:rPr>
              <w:noProof/>
            </w:rPr>
            <w:t>52</w:t>
          </w:r>
          <w:r>
            <w:rPr>
              <w:noProof/>
            </w:rPr>
            <w:fldChar w:fldCharType="end"/>
          </w:r>
        </w:p>
        <w:p w14:paraId="0389818A"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1</w:t>
          </w:r>
          <w:r w:rsidRPr="0089531F">
            <w:rPr>
              <w:rFonts w:asciiTheme="majorHAnsi" w:hAnsiTheme="majorHAnsi"/>
              <w:noProof/>
              <w:vertAlign w:val="superscript"/>
            </w:rPr>
            <w:t>st</w:t>
          </w:r>
          <w:r w:rsidRPr="0089531F">
            <w:rPr>
              <w:rFonts w:asciiTheme="majorHAnsi" w:hAnsiTheme="majorHAnsi"/>
              <w:noProof/>
            </w:rPr>
            <w:t xml:space="preserve"> test</w:t>
          </w:r>
          <w:r>
            <w:rPr>
              <w:noProof/>
            </w:rPr>
            <w:tab/>
          </w:r>
          <w:r>
            <w:rPr>
              <w:noProof/>
            </w:rPr>
            <w:fldChar w:fldCharType="begin"/>
          </w:r>
          <w:r>
            <w:rPr>
              <w:noProof/>
            </w:rPr>
            <w:instrText xml:space="preserve"> PAGEREF _Toc273092052 \h </w:instrText>
          </w:r>
          <w:r>
            <w:rPr>
              <w:noProof/>
            </w:rPr>
          </w:r>
          <w:r>
            <w:rPr>
              <w:noProof/>
            </w:rPr>
            <w:fldChar w:fldCharType="separate"/>
          </w:r>
          <w:r>
            <w:rPr>
              <w:noProof/>
            </w:rPr>
            <w:t>52</w:t>
          </w:r>
          <w:r>
            <w:rPr>
              <w:noProof/>
            </w:rPr>
            <w:fldChar w:fldCharType="end"/>
          </w:r>
        </w:p>
        <w:p w14:paraId="4D3B305F"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2</w:t>
          </w:r>
          <w:r w:rsidRPr="0089531F">
            <w:rPr>
              <w:rFonts w:asciiTheme="majorHAnsi" w:hAnsiTheme="majorHAnsi"/>
              <w:noProof/>
              <w:vertAlign w:val="superscript"/>
            </w:rPr>
            <w:t>nd</w:t>
          </w:r>
          <w:r w:rsidRPr="0089531F">
            <w:rPr>
              <w:rFonts w:asciiTheme="majorHAnsi" w:hAnsiTheme="majorHAnsi"/>
              <w:noProof/>
            </w:rPr>
            <w:t xml:space="preserve"> test</w:t>
          </w:r>
          <w:r>
            <w:rPr>
              <w:noProof/>
            </w:rPr>
            <w:tab/>
          </w:r>
          <w:r>
            <w:rPr>
              <w:noProof/>
            </w:rPr>
            <w:fldChar w:fldCharType="begin"/>
          </w:r>
          <w:r>
            <w:rPr>
              <w:noProof/>
            </w:rPr>
            <w:instrText xml:space="preserve"> PAGEREF _Toc273092053 \h </w:instrText>
          </w:r>
          <w:r>
            <w:rPr>
              <w:noProof/>
            </w:rPr>
          </w:r>
          <w:r>
            <w:rPr>
              <w:noProof/>
            </w:rPr>
            <w:fldChar w:fldCharType="separate"/>
          </w:r>
          <w:r>
            <w:rPr>
              <w:noProof/>
            </w:rPr>
            <w:t>52</w:t>
          </w:r>
          <w:r>
            <w:rPr>
              <w:noProof/>
            </w:rPr>
            <w:fldChar w:fldCharType="end"/>
          </w:r>
        </w:p>
        <w:p w14:paraId="72BB90EA"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Defaults</w:t>
          </w:r>
          <w:r>
            <w:rPr>
              <w:noProof/>
            </w:rPr>
            <w:tab/>
          </w:r>
          <w:r>
            <w:rPr>
              <w:noProof/>
            </w:rPr>
            <w:fldChar w:fldCharType="begin"/>
          </w:r>
          <w:r>
            <w:rPr>
              <w:noProof/>
            </w:rPr>
            <w:instrText xml:space="preserve"> PAGEREF _Toc273092054 \h </w:instrText>
          </w:r>
          <w:r>
            <w:rPr>
              <w:noProof/>
            </w:rPr>
          </w:r>
          <w:r>
            <w:rPr>
              <w:noProof/>
            </w:rPr>
            <w:fldChar w:fldCharType="separate"/>
          </w:r>
          <w:r>
            <w:rPr>
              <w:noProof/>
            </w:rPr>
            <w:t>52</w:t>
          </w:r>
          <w:r>
            <w:rPr>
              <w:noProof/>
            </w:rPr>
            <w:fldChar w:fldCharType="end"/>
          </w:r>
        </w:p>
        <w:p w14:paraId="20B34A22"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5.7 Diagnostic result section settings</w:t>
          </w:r>
          <w:r>
            <w:rPr>
              <w:noProof/>
            </w:rPr>
            <w:tab/>
          </w:r>
          <w:r>
            <w:rPr>
              <w:noProof/>
            </w:rPr>
            <w:fldChar w:fldCharType="begin"/>
          </w:r>
          <w:r>
            <w:rPr>
              <w:noProof/>
            </w:rPr>
            <w:instrText xml:space="preserve"> PAGEREF _Toc273092055 \h </w:instrText>
          </w:r>
          <w:r>
            <w:rPr>
              <w:noProof/>
            </w:rPr>
          </w:r>
          <w:r>
            <w:rPr>
              <w:noProof/>
            </w:rPr>
            <w:fldChar w:fldCharType="separate"/>
          </w:r>
          <w:r>
            <w:rPr>
              <w:noProof/>
            </w:rPr>
            <w:t>52</w:t>
          </w:r>
          <w:r>
            <w:rPr>
              <w:noProof/>
            </w:rPr>
            <w:fldChar w:fldCharType="end"/>
          </w:r>
        </w:p>
        <w:p w14:paraId="192FCE33"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5.8 Diagnostic results</w:t>
          </w:r>
          <w:r>
            <w:rPr>
              <w:noProof/>
            </w:rPr>
            <w:tab/>
          </w:r>
          <w:r>
            <w:rPr>
              <w:noProof/>
            </w:rPr>
            <w:fldChar w:fldCharType="begin"/>
          </w:r>
          <w:r>
            <w:rPr>
              <w:noProof/>
            </w:rPr>
            <w:instrText xml:space="preserve"> PAGEREF _Toc273092056 \h </w:instrText>
          </w:r>
          <w:r>
            <w:rPr>
              <w:noProof/>
            </w:rPr>
          </w:r>
          <w:r>
            <w:rPr>
              <w:noProof/>
            </w:rPr>
            <w:fldChar w:fldCharType="separate"/>
          </w:r>
          <w:r>
            <w:rPr>
              <w:noProof/>
            </w:rPr>
            <w:t>52</w:t>
          </w:r>
          <w:r>
            <w:rPr>
              <w:noProof/>
            </w:rPr>
            <w:fldChar w:fldCharType="end"/>
          </w:r>
        </w:p>
        <w:p w14:paraId="5A0637D1"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5.9 Treatment</w:t>
          </w:r>
          <w:r>
            <w:rPr>
              <w:noProof/>
            </w:rPr>
            <w:tab/>
          </w:r>
          <w:r>
            <w:rPr>
              <w:noProof/>
            </w:rPr>
            <w:fldChar w:fldCharType="begin"/>
          </w:r>
          <w:r>
            <w:rPr>
              <w:noProof/>
            </w:rPr>
            <w:instrText xml:space="preserve"> PAGEREF _Toc273092057 \h </w:instrText>
          </w:r>
          <w:r>
            <w:rPr>
              <w:noProof/>
            </w:rPr>
          </w:r>
          <w:r>
            <w:rPr>
              <w:noProof/>
            </w:rPr>
            <w:fldChar w:fldCharType="separate"/>
          </w:r>
          <w:r>
            <w:rPr>
              <w:noProof/>
            </w:rPr>
            <w:t>52</w:t>
          </w:r>
          <w:r>
            <w:rPr>
              <w:noProof/>
            </w:rPr>
            <w:fldChar w:fldCharType="end"/>
          </w:r>
        </w:p>
        <w:p w14:paraId="3B983D18"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5.10 Options for DST based testing</w:t>
          </w:r>
          <w:r>
            <w:rPr>
              <w:noProof/>
            </w:rPr>
            <w:tab/>
          </w:r>
          <w:r>
            <w:rPr>
              <w:noProof/>
            </w:rPr>
            <w:fldChar w:fldCharType="begin"/>
          </w:r>
          <w:r>
            <w:rPr>
              <w:noProof/>
            </w:rPr>
            <w:instrText xml:space="preserve"> PAGEREF _Toc273092058 \h </w:instrText>
          </w:r>
          <w:r>
            <w:rPr>
              <w:noProof/>
            </w:rPr>
          </w:r>
          <w:r>
            <w:rPr>
              <w:noProof/>
            </w:rPr>
            <w:fldChar w:fldCharType="separate"/>
          </w:r>
          <w:r>
            <w:rPr>
              <w:noProof/>
            </w:rPr>
            <w:t>52</w:t>
          </w:r>
          <w:r>
            <w:rPr>
              <w:noProof/>
            </w:rPr>
            <w:fldChar w:fldCharType="end"/>
          </w:r>
        </w:p>
        <w:p w14:paraId="5A6C9856" w14:textId="77777777" w:rsidR="00D73533" w:rsidRDefault="00D73533">
          <w:pPr>
            <w:pStyle w:val="TOC3"/>
            <w:tabs>
              <w:tab w:val="right" w:leader="dot" w:pos="9350"/>
            </w:tabs>
            <w:rPr>
              <w:rFonts w:cstheme="minorBidi"/>
              <w:noProof/>
              <w:sz w:val="24"/>
              <w:szCs w:val="24"/>
              <w:lang w:eastAsia="ja-JP"/>
            </w:rPr>
          </w:pPr>
          <w:r w:rsidRPr="0089531F">
            <w:rPr>
              <w:rFonts w:asciiTheme="majorHAnsi" w:hAnsiTheme="majorHAnsi"/>
              <w:noProof/>
            </w:rPr>
            <w:t>5.11 Sens/Spec (%)</w:t>
          </w:r>
          <w:r>
            <w:rPr>
              <w:noProof/>
            </w:rPr>
            <w:tab/>
          </w:r>
          <w:r>
            <w:rPr>
              <w:noProof/>
            </w:rPr>
            <w:fldChar w:fldCharType="begin"/>
          </w:r>
          <w:r>
            <w:rPr>
              <w:noProof/>
            </w:rPr>
            <w:instrText xml:space="preserve"> PAGEREF _Toc273092059 \h </w:instrText>
          </w:r>
          <w:r>
            <w:rPr>
              <w:noProof/>
            </w:rPr>
          </w:r>
          <w:r>
            <w:rPr>
              <w:noProof/>
            </w:rPr>
            <w:fldChar w:fldCharType="separate"/>
          </w:r>
          <w:r>
            <w:rPr>
              <w:noProof/>
            </w:rPr>
            <w:t>52</w:t>
          </w:r>
          <w:r>
            <w:rPr>
              <w:noProof/>
            </w:rPr>
            <w:fldChar w:fldCharType="end"/>
          </w:r>
        </w:p>
        <w:p w14:paraId="131CF42F"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Part VI: FlexDx TB Homebrew Results</w:t>
          </w:r>
          <w:r>
            <w:rPr>
              <w:noProof/>
            </w:rPr>
            <w:tab/>
          </w:r>
          <w:r>
            <w:rPr>
              <w:noProof/>
            </w:rPr>
            <w:fldChar w:fldCharType="begin"/>
          </w:r>
          <w:r>
            <w:rPr>
              <w:noProof/>
            </w:rPr>
            <w:instrText xml:space="preserve"> PAGEREF _Toc273092060 \h </w:instrText>
          </w:r>
          <w:r>
            <w:rPr>
              <w:noProof/>
            </w:rPr>
          </w:r>
          <w:r>
            <w:rPr>
              <w:noProof/>
            </w:rPr>
            <w:fldChar w:fldCharType="separate"/>
          </w:r>
          <w:r>
            <w:rPr>
              <w:noProof/>
            </w:rPr>
            <w:t>52</w:t>
          </w:r>
          <w:r>
            <w:rPr>
              <w:noProof/>
            </w:rPr>
            <w:fldChar w:fldCharType="end"/>
          </w:r>
        </w:p>
        <w:p w14:paraId="58D079DA"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Part VII: Methodology</w:t>
          </w:r>
          <w:r>
            <w:rPr>
              <w:noProof/>
            </w:rPr>
            <w:tab/>
          </w:r>
          <w:r>
            <w:rPr>
              <w:noProof/>
            </w:rPr>
            <w:fldChar w:fldCharType="begin"/>
          </w:r>
          <w:r>
            <w:rPr>
              <w:noProof/>
            </w:rPr>
            <w:instrText xml:space="preserve"> PAGEREF _Toc273092061 \h </w:instrText>
          </w:r>
          <w:r>
            <w:rPr>
              <w:noProof/>
            </w:rPr>
          </w:r>
          <w:r>
            <w:rPr>
              <w:noProof/>
            </w:rPr>
            <w:fldChar w:fldCharType="separate"/>
          </w:r>
          <w:r>
            <w:rPr>
              <w:noProof/>
            </w:rPr>
            <w:t>52</w:t>
          </w:r>
          <w:r>
            <w:rPr>
              <w:noProof/>
            </w:rPr>
            <w:fldChar w:fldCharType="end"/>
          </w:r>
        </w:p>
        <w:p w14:paraId="50DF84AC"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7.1 FlexDx Model</w:t>
          </w:r>
          <w:r>
            <w:rPr>
              <w:noProof/>
            </w:rPr>
            <w:tab/>
          </w:r>
          <w:r>
            <w:rPr>
              <w:noProof/>
            </w:rPr>
            <w:fldChar w:fldCharType="begin"/>
          </w:r>
          <w:r>
            <w:rPr>
              <w:noProof/>
            </w:rPr>
            <w:instrText xml:space="preserve"> PAGEREF _Toc273092062 \h </w:instrText>
          </w:r>
          <w:r>
            <w:rPr>
              <w:noProof/>
            </w:rPr>
          </w:r>
          <w:r>
            <w:rPr>
              <w:noProof/>
            </w:rPr>
            <w:fldChar w:fldCharType="separate"/>
          </w:r>
          <w:r>
            <w:rPr>
              <w:noProof/>
            </w:rPr>
            <w:t>52</w:t>
          </w:r>
          <w:r>
            <w:rPr>
              <w:noProof/>
            </w:rPr>
            <w:fldChar w:fldCharType="end"/>
          </w:r>
        </w:p>
        <w:p w14:paraId="29F1AA94"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7.2 Homebrew Model</w:t>
          </w:r>
          <w:r>
            <w:rPr>
              <w:noProof/>
            </w:rPr>
            <w:tab/>
          </w:r>
          <w:r>
            <w:rPr>
              <w:noProof/>
            </w:rPr>
            <w:fldChar w:fldCharType="begin"/>
          </w:r>
          <w:r>
            <w:rPr>
              <w:noProof/>
            </w:rPr>
            <w:instrText xml:space="preserve"> PAGEREF _Toc273092063 \h </w:instrText>
          </w:r>
          <w:r>
            <w:rPr>
              <w:noProof/>
            </w:rPr>
          </w:r>
          <w:r>
            <w:rPr>
              <w:noProof/>
            </w:rPr>
            <w:fldChar w:fldCharType="separate"/>
          </w:r>
          <w:r>
            <w:rPr>
              <w:noProof/>
            </w:rPr>
            <w:t>52</w:t>
          </w:r>
          <w:r>
            <w:rPr>
              <w:noProof/>
            </w:rPr>
            <w:fldChar w:fldCharType="end"/>
          </w:r>
        </w:p>
        <w:p w14:paraId="3729BF6A" w14:textId="77777777" w:rsidR="00D73533" w:rsidRDefault="00D73533">
          <w:pPr>
            <w:pStyle w:val="TOC2"/>
            <w:tabs>
              <w:tab w:val="right" w:leader="dot" w:pos="9350"/>
            </w:tabs>
            <w:rPr>
              <w:rFonts w:cstheme="minorBidi"/>
              <w:b w:val="0"/>
              <w:noProof/>
              <w:sz w:val="24"/>
              <w:szCs w:val="24"/>
              <w:lang w:eastAsia="ja-JP"/>
            </w:rPr>
          </w:pPr>
          <w:r w:rsidRPr="0089531F">
            <w:rPr>
              <w:rFonts w:asciiTheme="majorHAnsi" w:hAnsiTheme="majorHAnsi"/>
              <w:noProof/>
            </w:rPr>
            <w:t>7.3 Uncertainty analysis</w:t>
          </w:r>
          <w:r>
            <w:rPr>
              <w:noProof/>
            </w:rPr>
            <w:tab/>
          </w:r>
          <w:r>
            <w:rPr>
              <w:noProof/>
            </w:rPr>
            <w:fldChar w:fldCharType="begin"/>
          </w:r>
          <w:r>
            <w:rPr>
              <w:noProof/>
            </w:rPr>
            <w:instrText xml:space="preserve"> PAGEREF _Toc273092064 \h </w:instrText>
          </w:r>
          <w:r>
            <w:rPr>
              <w:noProof/>
            </w:rPr>
          </w:r>
          <w:r>
            <w:rPr>
              <w:noProof/>
            </w:rPr>
            <w:fldChar w:fldCharType="separate"/>
          </w:r>
          <w:r>
            <w:rPr>
              <w:noProof/>
            </w:rPr>
            <w:t>52</w:t>
          </w:r>
          <w:r>
            <w:rPr>
              <w:noProof/>
            </w:rPr>
            <w:fldChar w:fldCharType="end"/>
          </w:r>
        </w:p>
        <w:p w14:paraId="57A12291"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Glossary of Terms</w:t>
          </w:r>
          <w:r>
            <w:rPr>
              <w:noProof/>
            </w:rPr>
            <w:tab/>
          </w:r>
          <w:r>
            <w:rPr>
              <w:noProof/>
            </w:rPr>
            <w:fldChar w:fldCharType="begin"/>
          </w:r>
          <w:r>
            <w:rPr>
              <w:noProof/>
            </w:rPr>
            <w:instrText xml:space="preserve"> PAGEREF _Toc273092065 \h </w:instrText>
          </w:r>
          <w:r>
            <w:rPr>
              <w:noProof/>
            </w:rPr>
          </w:r>
          <w:r>
            <w:rPr>
              <w:noProof/>
            </w:rPr>
            <w:fldChar w:fldCharType="separate"/>
          </w:r>
          <w:r>
            <w:rPr>
              <w:noProof/>
            </w:rPr>
            <w:t>52</w:t>
          </w:r>
          <w:r>
            <w:rPr>
              <w:noProof/>
            </w:rPr>
            <w:fldChar w:fldCharType="end"/>
          </w:r>
        </w:p>
        <w:p w14:paraId="5BB80571"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Acronyms and abbreviations</w:t>
          </w:r>
          <w:r>
            <w:rPr>
              <w:noProof/>
            </w:rPr>
            <w:tab/>
          </w:r>
          <w:r>
            <w:rPr>
              <w:noProof/>
            </w:rPr>
            <w:fldChar w:fldCharType="begin"/>
          </w:r>
          <w:r>
            <w:rPr>
              <w:noProof/>
            </w:rPr>
            <w:instrText xml:space="preserve"> PAGEREF _Toc273092066 \h </w:instrText>
          </w:r>
          <w:r>
            <w:rPr>
              <w:noProof/>
            </w:rPr>
          </w:r>
          <w:r>
            <w:rPr>
              <w:noProof/>
            </w:rPr>
            <w:fldChar w:fldCharType="separate"/>
          </w:r>
          <w:r>
            <w:rPr>
              <w:noProof/>
            </w:rPr>
            <w:t>53</w:t>
          </w:r>
          <w:r>
            <w:rPr>
              <w:noProof/>
            </w:rPr>
            <w:fldChar w:fldCharType="end"/>
          </w:r>
        </w:p>
        <w:p w14:paraId="3DB5A80D" w14:textId="77777777" w:rsidR="00D73533" w:rsidRDefault="00D73533">
          <w:pPr>
            <w:pStyle w:val="TOC1"/>
            <w:tabs>
              <w:tab w:val="right" w:leader="dot" w:pos="9350"/>
            </w:tabs>
            <w:rPr>
              <w:rFonts w:cstheme="minorBidi"/>
              <w:b w:val="0"/>
              <w:noProof/>
              <w:lang w:eastAsia="ja-JP"/>
            </w:rPr>
          </w:pPr>
          <w:r w:rsidRPr="0089531F">
            <w:rPr>
              <w:rFonts w:asciiTheme="majorHAnsi" w:hAnsiTheme="majorHAnsi"/>
              <w:noProof/>
            </w:rPr>
            <w:t>References</w:t>
          </w:r>
          <w:r>
            <w:rPr>
              <w:noProof/>
            </w:rPr>
            <w:tab/>
          </w:r>
          <w:r>
            <w:rPr>
              <w:noProof/>
            </w:rPr>
            <w:fldChar w:fldCharType="begin"/>
          </w:r>
          <w:r>
            <w:rPr>
              <w:noProof/>
            </w:rPr>
            <w:instrText xml:space="preserve"> PAGEREF _Toc273092067 \h </w:instrText>
          </w:r>
          <w:r>
            <w:rPr>
              <w:noProof/>
            </w:rPr>
          </w:r>
          <w:r>
            <w:rPr>
              <w:noProof/>
            </w:rPr>
            <w:fldChar w:fldCharType="separate"/>
          </w:r>
          <w:r>
            <w:rPr>
              <w:noProof/>
            </w:rPr>
            <w:t>54</w:t>
          </w:r>
          <w:r>
            <w:rPr>
              <w:noProof/>
            </w:rPr>
            <w:fldChar w:fldCharType="end"/>
          </w:r>
        </w:p>
        <w:p w14:paraId="71206A6B" w14:textId="1338A8E3" w:rsidR="00D32A05" w:rsidRDefault="00D32A05">
          <w:r>
            <w:rPr>
              <w:b/>
              <w:bCs/>
              <w:noProof/>
            </w:rPr>
            <w:fldChar w:fldCharType="end"/>
          </w:r>
        </w:p>
      </w:sdtContent>
    </w:sdt>
    <w:p w14:paraId="2194A8E7" w14:textId="77777777" w:rsidR="00D32A05" w:rsidRDefault="00D32A05">
      <w:pPr>
        <w:rPr>
          <w:rFonts w:asciiTheme="majorHAnsi" w:hAnsiTheme="majorHAnsi" w:cs="Gill Sans"/>
          <w:sz w:val="22"/>
          <w:szCs w:val="22"/>
        </w:rPr>
      </w:pPr>
    </w:p>
    <w:p w14:paraId="5F206E13" w14:textId="77777777" w:rsidR="00D32A05" w:rsidRPr="00945877" w:rsidRDefault="00D32A05">
      <w:pPr>
        <w:rPr>
          <w:rFonts w:asciiTheme="majorHAnsi" w:hAnsiTheme="majorHAnsi" w:cs="Gill Sans"/>
          <w:sz w:val="22"/>
          <w:szCs w:val="22"/>
        </w:rPr>
      </w:pPr>
    </w:p>
    <w:p w14:paraId="6FA95936" w14:textId="77777777" w:rsidR="008D5235" w:rsidRDefault="008D5235">
      <w:pPr>
        <w:rPr>
          <w:rFonts w:asciiTheme="majorHAnsi" w:hAnsiTheme="majorHAnsi"/>
          <w:sz w:val="22"/>
          <w:szCs w:val="22"/>
        </w:rPr>
      </w:pPr>
    </w:p>
    <w:p w14:paraId="4ED052AB" w14:textId="77777777" w:rsidR="008D5235" w:rsidRDefault="008D5235">
      <w:pPr>
        <w:rPr>
          <w:rFonts w:asciiTheme="majorHAnsi" w:hAnsiTheme="majorHAnsi"/>
          <w:sz w:val="22"/>
          <w:szCs w:val="22"/>
        </w:rPr>
      </w:pPr>
    </w:p>
    <w:p w14:paraId="2900533F" w14:textId="77777777" w:rsidR="008D5235" w:rsidRDefault="008D5235">
      <w:pPr>
        <w:rPr>
          <w:rFonts w:asciiTheme="majorHAnsi" w:hAnsiTheme="majorHAnsi"/>
          <w:sz w:val="22"/>
          <w:szCs w:val="22"/>
        </w:rPr>
      </w:pPr>
    </w:p>
    <w:p w14:paraId="0C866BA9" w14:textId="77777777" w:rsidR="008D5235" w:rsidRDefault="008D5235">
      <w:pPr>
        <w:rPr>
          <w:rFonts w:asciiTheme="majorHAnsi" w:hAnsiTheme="majorHAnsi"/>
          <w:sz w:val="22"/>
          <w:szCs w:val="22"/>
        </w:rPr>
      </w:pPr>
    </w:p>
    <w:p w14:paraId="1BDCE8B8" w14:textId="77777777" w:rsidR="008D5235" w:rsidRDefault="008D5235">
      <w:pPr>
        <w:rPr>
          <w:rFonts w:asciiTheme="majorHAnsi" w:hAnsiTheme="majorHAnsi"/>
          <w:sz w:val="22"/>
          <w:szCs w:val="22"/>
        </w:rPr>
      </w:pPr>
    </w:p>
    <w:p w14:paraId="04D8A8C6" w14:textId="77777777" w:rsidR="008D5235" w:rsidRDefault="008D5235">
      <w:pPr>
        <w:rPr>
          <w:rFonts w:asciiTheme="majorHAnsi" w:hAnsiTheme="majorHAnsi"/>
          <w:sz w:val="22"/>
          <w:szCs w:val="22"/>
        </w:rPr>
      </w:pPr>
    </w:p>
    <w:p w14:paraId="06CF63D0" w14:textId="77777777" w:rsidR="008D5235" w:rsidRDefault="008D5235">
      <w:pPr>
        <w:rPr>
          <w:rFonts w:asciiTheme="majorHAnsi" w:hAnsiTheme="majorHAnsi"/>
          <w:sz w:val="22"/>
          <w:szCs w:val="22"/>
        </w:rPr>
      </w:pPr>
    </w:p>
    <w:p w14:paraId="5D34D8A9" w14:textId="77777777" w:rsidR="008D5235" w:rsidRDefault="008D5235">
      <w:pPr>
        <w:rPr>
          <w:rFonts w:asciiTheme="majorHAnsi" w:hAnsiTheme="majorHAnsi"/>
          <w:sz w:val="22"/>
          <w:szCs w:val="22"/>
        </w:rPr>
      </w:pPr>
    </w:p>
    <w:p w14:paraId="4F68AAC7" w14:textId="77777777" w:rsidR="008D5235" w:rsidRDefault="008D5235">
      <w:pPr>
        <w:rPr>
          <w:rFonts w:asciiTheme="majorHAnsi" w:hAnsiTheme="majorHAnsi"/>
          <w:sz w:val="22"/>
          <w:szCs w:val="22"/>
        </w:rPr>
      </w:pPr>
    </w:p>
    <w:p w14:paraId="7D6C76E5" w14:textId="77777777" w:rsidR="008D5235" w:rsidRDefault="008D5235">
      <w:pPr>
        <w:rPr>
          <w:rFonts w:asciiTheme="majorHAnsi" w:hAnsiTheme="majorHAnsi"/>
          <w:sz w:val="22"/>
          <w:szCs w:val="22"/>
        </w:rPr>
      </w:pPr>
    </w:p>
    <w:p w14:paraId="451A30E4" w14:textId="77777777" w:rsidR="008D5235" w:rsidRDefault="008D5235">
      <w:pPr>
        <w:rPr>
          <w:rFonts w:asciiTheme="majorHAnsi" w:hAnsiTheme="majorHAnsi"/>
          <w:sz w:val="22"/>
          <w:szCs w:val="22"/>
        </w:rPr>
      </w:pPr>
    </w:p>
    <w:p w14:paraId="18D284DB" w14:textId="77777777" w:rsidR="008D5235" w:rsidRDefault="008D5235">
      <w:pPr>
        <w:rPr>
          <w:rFonts w:asciiTheme="majorHAnsi" w:hAnsiTheme="majorHAnsi"/>
          <w:sz w:val="22"/>
          <w:szCs w:val="22"/>
        </w:rPr>
      </w:pPr>
    </w:p>
    <w:p w14:paraId="5F3F79DB" w14:textId="77777777" w:rsidR="008D5235" w:rsidRDefault="008D5235">
      <w:pPr>
        <w:rPr>
          <w:rFonts w:asciiTheme="majorHAnsi" w:hAnsiTheme="majorHAnsi"/>
          <w:sz w:val="22"/>
          <w:szCs w:val="22"/>
        </w:rPr>
      </w:pPr>
    </w:p>
    <w:p w14:paraId="0C949377" w14:textId="77777777" w:rsidR="008D5235" w:rsidRDefault="008D5235" w:rsidP="00E25D0C"/>
    <w:p w14:paraId="35895BE4" w14:textId="77777777" w:rsidR="00E25D0C" w:rsidRDefault="00E25D0C" w:rsidP="00E25D0C">
      <w:pPr>
        <w:rPr>
          <w:sz w:val="28"/>
        </w:rPr>
      </w:pPr>
    </w:p>
    <w:p w14:paraId="71971324" w14:textId="77777777" w:rsidR="00E25D0C" w:rsidRDefault="00E25D0C" w:rsidP="00E25D0C">
      <w:pPr>
        <w:rPr>
          <w:sz w:val="28"/>
        </w:rPr>
      </w:pPr>
    </w:p>
    <w:p w14:paraId="4BC639B3" w14:textId="77777777" w:rsidR="00E25D0C" w:rsidRDefault="00E25D0C" w:rsidP="00E25D0C">
      <w:pPr>
        <w:rPr>
          <w:sz w:val="28"/>
        </w:rPr>
      </w:pPr>
    </w:p>
    <w:p w14:paraId="0EA057FB" w14:textId="77777777" w:rsidR="00E25D0C" w:rsidRDefault="00E25D0C" w:rsidP="00E25D0C">
      <w:pPr>
        <w:rPr>
          <w:sz w:val="28"/>
        </w:rPr>
      </w:pPr>
    </w:p>
    <w:p w14:paraId="385BE464" w14:textId="77777777" w:rsidR="00E25D0C" w:rsidRDefault="00E25D0C" w:rsidP="00E25D0C">
      <w:pPr>
        <w:rPr>
          <w:sz w:val="28"/>
        </w:rPr>
      </w:pPr>
    </w:p>
    <w:p w14:paraId="3855B09D" w14:textId="77777777" w:rsidR="00E25D0C" w:rsidRDefault="00E25D0C" w:rsidP="00E25D0C">
      <w:pPr>
        <w:rPr>
          <w:sz w:val="28"/>
        </w:rPr>
      </w:pPr>
    </w:p>
    <w:p w14:paraId="4A653A2C" w14:textId="77777777" w:rsidR="00E25D0C" w:rsidRDefault="00E25D0C" w:rsidP="00E25D0C">
      <w:pPr>
        <w:rPr>
          <w:sz w:val="28"/>
        </w:rPr>
      </w:pPr>
    </w:p>
    <w:p w14:paraId="28757A3C" w14:textId="77777777" w:rsidR="00E25D0C" w:rsidRDefault="00E25D0C" w:rsidP="00E25D0C">
      <w:pPr>
        <w:rPr>
          <w:sz w:val="28"/>
        </w:rPr>
      </w:pPr>
    </w:p>
    <w:p w14:paraId="3DDF17E1" w14:textId="77777777" w:rsidR="00E25D0C" w:rsidRDefault="00E25D0C" w:rsidP="00E25D0C">
      <w:pPr>
        <w:rPr>
          <w:sz w:val="28"/>
        </w:rPr>
      </w:pPr>
    </w:p>
    <w:p w14:paraId="54368CC4" w14:textId="77777777" w:rsidR="00E25D0C" w:rsidRDefault="00E25D0C" w:rsidP="00E25D0C">
      <w:pPr>
        <w:rPr>
          <w:sz w:val="28"/>
        </w:rPr>
      </w:pPr>
    </w:p>
    <w:p w14:paraId="50D35B64" w14:textId="77777777" w:rsidR="00736D3C" w:rsidRPr="00736D3C" w:rsidRDefault="00736D3C" w:rsidP="00736D3C"/>
    <w:p w14:paraId="3AC06E62" w14:textId="1F6D351C" w:rsidR="008D5235" w:rsidRPr="00515376" w:rsidRDefault="008D5235" w:rsidP="00D32A05">
      <w:pPr>
        <w:pStyle w:val="Heading1"/>
        <w:spacing w:before="0" w:after="0"/>
        <w:rPr>
          <w:rFonts w:asciiTheme="majorHAnsi" w:hAnsiTheme="majorHAnsi"/>
          <w:szCs w:val="24"/>
        </w:rPr>
      </w:pPr>
      <w:bookmarkStart w:id="0" w:name="_Toc273092008"/>
      <w:r w:rsidRPr="00515376">
        <w:rPr>
          <w:rFonts w:asciiTheme="majorHAnsi" w:hAnsiTheme="majorHAnsi"/>
          <w:szCs w:val="24"/>
        </w:rPr>
        <w:t xml:space="preserve">Part I: </w:t>
      </w:r>
      <w:r w:rsidR="00D73533">
        <w:rPr>
          <w:rFonts w:asciiTheme="majorHAnsi" w:hAnsiTheme="majorHAnsi"/>
          <w:szCs w:val="24"/>
        </w:rPr>
        <w:t xml:space="preserve">FlexDx </w:t>
      </w:r>
      <w:r w:rsidRPr="00515376">
        <w:rPr>
          <w:rFonts w:asciiTheme="majorHAnsi" w:hAnsiTheme="majorHAnsi"/>
          <w:szCs w:val="24"/>
        </w:rPr>
        <w:t>Introduction</w:t>
      </w:r>
      <w:bookmarkEnd w:id="0"/>
      <w:r w:rsidR="00D32A05" w:rsidRPr="00515376">
        <w:rPr>
          <w:rFonts w:asciiTheme="majorHAnsi" w:hAnsiTheme="majorHAnsi"/>
          <w:szCs w:val="24"/>
        </w:rPr>
        <w:t xml:space="preserve"> </w:t>
      </w:r>
    </w:p>
    <w:p w14:paraId="3B5E84D6" w14:textId="77777777" w:rsidR="00CB2BF3" w:rsidRDefault="00CB2BF3" w:rsidP="00CB2BF3"/>
    <w:p w14:paraId="7CFA650D" w14:textId="77777777" w:rsidR="00EF0360" w:rsidRDefault="00EF0360" w:rsidP="00CB2BF3"/>
    <w:p w14:paraId="03578969" w14:textId="6CB776C5" w:rsidR="008D5235" w:rsidRPr="00FA0A7B" w:rsidRDefault="008D5235" w:rsidP="00D32A05">
      <w:pPr>
        <w:pStyle w:val="Heading2"/>
        <w:spacing w:before="0" w:after="0"/>
        <w:rPr>
          <w:rFonts w:asciiTheme="majorHAnsi" w:hAnsiTheme="majorHAnsi"/>
          <w:i w:val="0"/>
          <w:sz w:val="24"/>
          <w:szCs w:val="24"/>
          <w:u w:val="single"/>
        </w:rPr>
      </w:pPr>
      <w:r w:rsidRPr="0073432B">
        <w:rPr>
          <w:rFonts w:asciiTheme="majorHAnsi" w:hAnsiTheme="majorHAnsi"/>
          <w:i w:val="0"/>
          <w:sz w:val="24"/>
          <w:szCs w:val="24"/>
        </w:rPr>
        <w:tab/>
      </w:r>
      <w:bookmarkStart w:id="1" w:name="_Toc273092009"/>
      <w:r w:rsidR="00D546E1" w:rsidRPr="00FA0A7B">
        <w:rPr>
          <w:rFonts w:asciiTheme="majorHAnsi" w:hAnsiTheme="majorHAnsi"/>
          <w:i w:val="0"/>
          <w:sz w:val="24"/>
          <w:szCs w:val="24"/>
          <w:u w:val="single"/>
        </w:rPr>
        <w:t xml:space="preserve">1.1 </w:t>
      </w:r>
      <w:r w:rsidR="0073432B">
        <w:rPr>
          <w:rFonts w:asciiTheme="majorHAnsi" w:hAnsiTheme="majorHAnsi"/>
          <w:i w:val="0"/>
          <w:sz w:val="24"/>
          <w:szCs w:val="24"/>
          <w:u w:val="single"/>
        </w:rPr>
        <w:tab/>
      </w:r>
      <w:r w:rsidRPr="00FA0A7B">
        <w:rPr>
          <w:rFonts w:asciiTheme="majorHAnsi" w:hAnsiTheme="majorHAnsi"/>
          <w:i w:val="0"/>
          <w:sz w:val="24"/>
          <w:szCs w:val="24"/>
          <w:u w:val="single"/>
        </w:rPr>
        <w:t xml:space="preserve">What is the FlexDx </w:t>
      </w:r>
      <w:r w:rsidR="00BA175A" w:rsidRPr="00FA0A7B">
        <w:rPr>
          <w:rFonts w:asciiTheme="majorHAnsi" w:hAnsiTheme="majorHAnsi"/>
          <w:i w:val="0"/>
          <w:sz w:val="24"/>
          <w:szCs w:val="24"/>
          <w:u w:val="single"/>
        </w:rPr>
        <w:t xml:space="preserve">TB </w:t>
      </w:r>
      <w:r w:rsidR="00CB2BF3" w:rsidRPr="00FA0A7B">
        <w:rPr>
          <w:rFonts w:asciiTheme="majorHAnsi" w:hAnsiTheme="majorHAnsi"/>
          <w:i w:val="0"/>
          <w:sz w:val="24"/>
          <w:szCs w:val="24"/>
          <w:u w:val="single"/>
        </w:rPr>
        <w:t>M</w:t>
      </w:r>
      <w:r w:rsidRPr="00FA0A7B">
        <w:rPr>
          <w:rFonts w:asciiTheme="majorHAnsi" w:hAnsiTheme="majorHAnsi"/>
          <w:i w:val="0"/>
          <w:sz w:val="24"/>
          <w:szCs w:val="24"/>
          <w:u w:val="single"/>
        </w:rPr>
        <w:t>odel?</w:t>
      </w:r>
      <w:bookmarkEnd w:id="1"/>
    </w:p>
    <w:p w14:paraId="00489503" w14:textId="77777777" w:rsidR="00D546E1" w:rsidRDefault="00D546E1" w:rsidP="00D546E1"/>
    <w:p w14:paraId="45F03047" w14:textId="3205A322" w:rsidR="00D546E1" w:rsidRDefault="00D546E1" w:rsidP="008A0EB4">
      <w:pPr>
        <w:ind w:left="720"/>
        <w:rPr>
          <w:rFonts w:asciiTheme="majorHAnsi" w:hAnsiTheme="majorHAnsi"/>
        </w:rPr>
      </w:pPr>
      <w:r>
        <w:rPr>
          <w:rFonts w:asciiTheme="majorHAnsi" w:hAnsiTheme="majorHAnsi"/>
        </w:rPr>
        <w:t xml:space="preserve">The </w:t>
      </w:r>
      <w:r w:rsidRPr="00081B22">
        <w:rPr>
          <w:rFonts w:asciiTheme="majorHAnsi" w:hAnsiTheme="majorHAnsi"/>
        </w:rPr>
        <w:t xml:space="preserve">Flexible Diagnostics (FlexDx) TB Model </w:t>
      </w:r>
      <w:r>
        <w:rPr>
          <w:rFonts w:asciiTheme="majorHAnsi" w:hAnsiTheme="majorHAnsi"/>
        </w:rPr>
        <w:t xml:space="preserve">is </w:t>
      </w:r>
      <w:r w:rsidRPr="00081B22">
        <w:rPr>
          <w:rFonts w:asciiTheme="majorHAnsi" w:hAnsiTheme="majorHAnsi"/>
        </w:rPr>
        <w:t xml:space="preserve">a flexible, simple, </w:t>
      </w:r>
      <w:proofErr w:type="gramStart"/>
      <w:r w:rsidRPr="00081B22">
        <w:rPr>
          <w:rFonts w:asciiTheme="majorHAnsi" w:hAnsiTheme="majorHAnsi"/>
        </w:rPr>
        <w:t>transmission modeling</w:t>
      </w:r>
      <w:proofErr w:type="gramEnd"/>
      <w:r w:rsidRPr="00081B22">
        <w:rPr>
          <w:rFonts w:asciiTheme="majorHAnsi" w:hAnsiTheme="majorHAnsi"/>
        </w:rPr>
        <w:t xml:space="preserve"> tool </w:t>
      </w:r>
      <w:r w:rsidR="00C50329">
        <w:rPr>
          <w:rFonts w:asciiTheme="majorHAnsi" w:hAnsiTheme="majorHAnsi"/>
        </w:rPr>
        <w:t xml:space="preserve">designed by </w:t>
      </w:r>
      <w:r w:rsidR="00035CE3">
        <w:rPr>
          <w:rFonts w:asciiTheme="majorHAnsi" w:hAnsiTheme="majorHAnsi"/>
        </w:rPr>
        <w:t xml:space="preserve">a team including </w:t>
      </w:r>
      <w:r w:rsidR="00C50329">
        <w:rPr>
          <w:rFonts w:asciiTheme="majorHAnsi" w:hAnsiTheme="majorHAnsi"/>
        </w:rPr>
        <w:t xml:space="preserve">the </w:t>
      </w:r>
      <w:r w:rsidR="00C50329" w:rsidRPr="00081B22">
        <w:rPr>
          <w:rFonts w:asciiTheme="majorHAnsi" w:hAnsiTheme="majorHAnsi"/>
        </w:rPr>
        <w:t xml:space="preserve">TB Modeling </w:t>
      </w:r>
      <w:r w:rsidR="00920751">
        <w:rPr>
          <w:rFonts w:asciiTheme="majorHAnsi" w:hAnsiTheme="majorHAnsi"/>
        </w:rPr>
        <w:t xml:space="preserve">and Translational Epidemiology </w:t>
      </w:r>
      <w:r w:rsidR="00C50329" w:rsidRPr="00081B22">
        <w:rPr>
          <w:rFonts w:asciiTheme="majorHAnsi" w:hAnsiTheme="majorHAnsi"/>
        </w:rPr>
        <w:t>Group</w:t>
      </w:r>
      <w:r w:rsidR="00C50329">
        <w:rPr>
          <w:rFonts w:asciiTheme="majorHAnsi" w:hAnsiTheme="majorHAnsi"/>
        </w:rPr>
        <w:t xml:space="preserve"> at the Johns Hopkins Bloomberg School of Public Health</w:t>
      </w:r>
      <w:r w:rsidR="00035CE3">
        <w:rPr>
          <w:rFonts w:asciiTheme="majorHAnsi" w:hAnsiTheme="majorHAnsi"/>
        </w:rPr>
        <w:t xml:space="preserve"> and the University of Sheffield</w:t>
      </w:r>
      <w:r w:rsidR="00C50329">
        <w:rPr>
          <w:rFonts w:asciiTheme="majorHAnsi" w:hAnsiTheme="majorHAnsi"/>
        </w:rPr>
        <w:t>.  The FlexDx TB Model</w:t>
      </w:r>
      <w:r w:rsidR="00C50329" w:rsidRPr="00081B22">
        <w:rPr>
          <w:rFonts w:asciiTheme="majorHAnsi" w:hAnsiTheme="majorHAnsi"/>
        </w:rPr>
        <w:t xml:space="preserve"> </w:t>
      </w:r>
      <w:r w:rsidRPr="00081B22">
        <w:rPr>
          <w:rFonts w:asciiTheme="majorHAnsi" w:hAnsiTheme="majorHAnsi"/>
        </w:rPr>
        <w:t xml:space="preserve">allows users </w:t>
      </w:r>
      <w:r w:rsidR="00035CE3">
        <w:rPr>
          <w:rFonts w:asciiTheme="majorHAnsi" w:hAnsiTheme="majorHAnsi"/>
        </w:rPr>
        <w:t xml:space="preserve">without modeling expertise </w:t>
      </w:r>
      <w:r w:rsidRPr="00081B22">
        <w:rPr>
          <w:rFonts w:asciiTheme="majorHAnsi" w:hAnsiTheme="majorHAnsi"/>
        </w:rPr>
        <w:t xml:space="preserve">to generate evidence to aid decision-making related to implementation of </w:t>
      </w:r>
      <w:r w:rsidR="008F2DC6">
        <w:rPr>
          <w:rFonts w:asciiTheme="majorHAnsi" w:hAnsiTheme="majorHAnsi"/>
        </w:rPr>
        <w:t>tuberculosis (TB)</w:t>
      </w:r>
      <w:r w:rsidRPr="00081B22">
        <w:rPr>
          <w:rFonts w:asciiTheme="majorHAnsi" w:hAnsiTheme="majorHAnsi"/>
        </w:rPr>
        <w:t xml:space="preserve"> diagnostics under locally defined conditions. </w:t>
      </w:r>
    </w:p>
    <w:p w14:paraId="52C60CFA" w14:textId="77777777" w:rsidR="00C50329" w:rsidRDefault="00C50329" w:rsidP="008A0EB4">
      <w:pPr>
        <w:ind w:left="720"/>
        <w:rPr>
          <w:rFonts w:asciiTheme="majorHAnsi" w:hAnsiTheme="majorHAnsi"/>
        </w:rPr>
      </w:pPr>
    </w:p>
    <w:p w14:paraId="2A78E398" w14:textId="16FC8304" w:rsidR="00D546E1" w:rsidRDefault="00C50329" w:rsidP="008A0EB4">
      <w:pPr>
        <w:ind w:left="720"/>
        <w:rPr>
          <w:rFonts w:asciiTheme="majorHAnsi" w:hAnsiTheme="majorHAnsi"/>
        </w:rPr>
      </w:pPr>
      <w:r>
        <w:rPr>
          <w:rFonts w:asciiTheme="majorHAnsi" w:hAnsiTheme="majorHAnsi"/>
        </w:rPr>
        <w:t>Using a simple web-based interface, FlexDx</w:t>
      </w:r>
      <w:r w:rsidRPr="00081B22">
        <w:rPr>
          <w:rFonts w:asciiTheme="majorHAnsi" w:hAnsiTheme="majorHAnsi"/>
        </w:rPr>
        <w:t xml:space="preserve"> incorporates local estimates of TB incidence, MDR-TB, HIV, and costs </w:t>
      </w:r>
      <w:r w:rsidRPr="00C50329">
        <w:rPr>
          <w:rFonts w:asciiTheme="majorHAnsi" w:hAnsiTheme="majorHAnsi"/>
        </w:rPr>
        <w:t>into a combined decision analysis-transmission framework</w:t>
      </w:r>
      <w:r w:rsidR="00067F52">
        <w:rPr>
          <w:rFonts w:asciiTheme="majorHAnsi" w:hAnsiTheme="majorHAnsi"/>
        </w:rPr>
        <w:t xml:space="preserve">.  The </w:t>
      </w:r>
      <w:r w:rsidR="0010226A">
        <w:rPr>
          <w:rFonts w:asciiTheme="majorHAnsi" w:hAnsiTheme="majorHAnsi"/>
        </w:rPr>
        <w:t>dynamic model then</w:t>
      </w:r>
      <w:r w:rsidRPr="00081B22">
        <w:rPr>
          <w:rFonts w:asciiTheme="majorHAnsi" w:hAnsiTheme="majorHAnsi"/>
        </w:rPr>
        <w:t xml:space="preserve"> generate</w:t>
      </w:r>
      <w:r w:rsidR="0010226A">
        <w:rPr>
          <w:rFonts w:asciiTheme="majorHAnsi" w:hAnsiTheme="majorHAnsi"/>
        </w:rPr>
        <w:t>s</w:t>
      </w:r>
      <w:r w:rsidRPr="00081B22">
        <w:rPr>
          <w:rFonts w:asciiTheme="majorHAnsi" w:hAnsiTheme="majorHAnsi"/>
        </w:rPr>
        <w:t xml:space="preserve"> </w:t>
      </w:r>
      <w:r w:rsidR="008A0EB4">
        <w:rPr>
          <w:rFonts w:asciiTheme="majorHAnsi" w:hAnsiTheme="majorHAnsi"/>
        </w:rPr>
        <w:t>five</w:t>
      </w:r>
      <w:r w:rsidRPr="00081B22">
        <w:rPr>
          <w:rFonts w:asciiTheme="majorHAnsi" w:hAnsiTheme="majorHAnsi"/>
        </w:rPr>
        <w:t xml:space="preserve">-year projections of the epidemiological impact and cost-effectiveness of </w:t>
      </w:r>
      <w:r w:rsidR="008A0EB4">
        <w:rPr>
          <w:rFonts w:asciiTheme="majorHAnsi" w:hAnsiTheme="majorHAnsi"/>
        </w:rPr>
        <w:t>nine</w:t>
      </w:r>
      <w:r w:rsidRPr="00081B22">
        <w:rPr>
          <w:rFonts w:asciiTheme="majorHAnsi" w:hAnsiTheme="majorHAnsi"/>
        </w:rPr>
        <w:t xml:space="preserve"> diagnostic strategies in reducing TB transmission and mortality.  </w:t>
      </w:r>
      <w:r w:rsidR="0021047E">
        <w:rPr>
          <w:rFonts w:asciiTheme="majorHAnsi" w:hAnsiTheme="majorHAnsi"/>
        </w:rPr>
        <w:t xml:space="preserve">The </w:t>
      </w:r>
      <w:r w:rsidR="00524052">
        <w:rPr>
          <w:rFonts w:asciiTheme="majorHAnsi" w:hAnsiTheme="majorHAnsi"/>
        </w:rPr>
        <w:t xml:space="preserve">transmission </w:t>
      </w:r>
      <w:r w:rsidR="0021047E">
        <w:rPr>
          <w:rFonts w:asciiTheme="majorHAnsi" w:hAnsiTheme="majorHAnsi"/>
        </w:rPr>
        <w:t>model</w:t>
      </w:r>
      <w:r w:rsidR="00524052">
        <w:rPr>
          <w:rFonts w:asciiTheme="majorHAnsi" w:hAnsiTheme="majorHAnsi"/>
        </w:rPr>
        <w:t xml:space="preserve">, as well as the </w:t>
      </w:r>
      <w:r w:rsidR="00EF0360">
        <w:rPr>
          <w:rFonts w:asciiTheme="majorHAnsi" w:hAnsiTheme="majorHAnsi"/>
        </w:rPr>
        <w:t>model assumptions and structure</w:t>
      </w:r>
      <w:r w:rsidR="00524052">
        <w:rPr>
          <w:rFonts w:asciiTheme="majorHAnsi" w:hAnsiTheme="majorHAnsi"/>
        </w:rPr>
        <w:t>,</w:t>
      </w:r>
      <w:r w:rsidR="00EF0360">
        <w:rPr>
          <w:rFonts w:asciiTheme="majorHAnsi" w:hAnsiTheme="majorHAnsi"/>
        </w:rPr>
        <w:t xml:space="preserve"> </w:t>
      </w:r>
      <w:r w:rsidR="00524052">
        <w:rPr>
          <w:rFonts w:asciiTheme="majorHAnsi" w:hAnsiTheme="majorHAnsi"/>
        </w:rPr>
        <w:t>is</w:t>
      </w:r>
      <w:r w:rsidR="00EF0360">
        <w:rPr>
          <w:rFonts w:asciiTheme="majorHAnsi" w:hAnsiTheme="majorHAnsi"/>
        </w:rPr>
        <w:t xml:space="preserve"> described in detail in a </w:t>
      </w:r>
      <w:r w:rsidR="0021047E" w:rsidRPr="0021047E">
        <w:rPr>
          <w:rFonts w:asciiTheme="majorHAnsi" w:hAnsiTheme="majorHAnsi"/>
        </w:rPr>
        <w:t xml:space="preserve">manuscript </w:t>
      </w:r>
      <w:r w:rsidR="0021047E">
        <w:rPr>
          <w:rFonts w:asciiTheme="majorHAnsi" w:hAnsiTheme="majorHAnsi"/>
        </w:rPr>
        <w:t xml:space="preserve">by Dowdy et al. </w:t>
      </w:r>
      <w:r w:rsidR="0021047E" w:rsidRPr="0021047E">
        <w:rPr>
          <w:rFonts w:asciiTheme="majorHAnsi" w:hAnsiTheme="majorHAnsi"/>
        </w:rPr>
        <w:t xml:space="preserve">available online from </w:t>
      </w:r>
      <w:proofErr w:type="spellStart"/>
      <w:r w:rsidR="0021047E" w:rsidRPr="0021047E">
        <w:rPr>
          <w:rFonts w:asciiTheme="majorHAnsi" w:hAnsiTheme="majorHAnsi"/>
        </w:rPr>
        <w:t>eLife</w:t>
      </w:r>
      <w:proofErr w:type="spellEnd"/>
      <w:r w:rsidR="0021047E" w:rsidRPr="0021047E">
        <w:rPr>
          <w:rFonts w:asciiTheme="majorHAnsi" w:hAnsiTheme="majorHAnsi"/>
        </w:rPr>
        <w:t xml:space="preserve"> Sciences 2014.  This manuscript was published on an older version of the FlexDx TB Model, but the methodology is largely similar to the current version which includes interventions related to Xpert that were not originally incorporated.</w:t>
      </w:r>
    </w:p>
    <w:p w14:paraId="598BD9E1" w14:textId="77777777" w:rsidR="00D546E1" w:rsidRDefault="00D546E1" w:rsidP="00D546E1"/>
    <w:p w14:paraId="7B89338E" w14:textId="77777777" w:rsidR="00D546E1" w:rsidRDefault="00D546E1" w:rsidP="00D546E1"/>
    <w:p w14:paraId="2D03AB7F" w14:textId="77777777" w:rsidR="00EF0360" w:rsidRPr="00D546E1" w:rsidRDefault="00EF0360" w:rsidP="00D546E1"/>
    <w:p w14:paraId="503F3286" w14:textId="6EFA5F35" w:rsidR="008D5235" w:rsidRPr="00FA0A7B"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2" w:name="_Toc273092010"/>
      <w:r w:rsidR="00D546E1" w:rsidRPr="00FA0A7B">
        <w:rPr>
          <w:rFonts w:asciiTheme="majorHAnsi" w:hAnsiTheme="majorHAnsi"/>
          <w:i w:val="0"/>
          <w:sz w:val="24"/>
          <w:szCs w:val="24"/>
          <w:u w:val="single"/>
        </w:rPr>
        <w:t xml:space="preserve">1.2 </w:t>
      </w:r>
      <w:r w:rsidR="00FA0A7B">
        <w:rPr>
          <w:rFonts w:asciiTheme="majorHAnsi" w:hAnsiTheme="majorHAnsi"/>
          <w:i w:val="0"/>
          <w:sz w:val="24"/>
          <w:szCs w:val="24"/>
          <w:u w:val="single"/>
        </w:rPr>
        <w:tab/>
      </w:r>
      <w:r w:rsidRPr="00FA0A7B">
        <w:rPr>
          <w:rFonts w:asciiTheme="majorHAnsi" w:hAnsiTheme="majorHAnsi"/>
          <w:i w:val="0"/>
          <w:sz w:val="24"/>
          <w:szCs w:val="24"/>
          <w:u w:val="single"/>
        </w:rPr>
        <w:t>TB diagnostic test</w:t>
      </w:r>
      <w:r w:rsidR="00F47E90">
        <w:rPr>
          <w:rFonts w:asciiTheme="majorHAnsi" w:hAnsiTheme="majorHAnsi"/>
          <w:i w:val="0"/>
          <w:sz w:val="24"/>
          <w:szCs w:val="24"/>
          <w:u w:val="single"/>
        </w:rPr>
        <w:t>ing strategies</w:t>
      </w:r>
      <w:bookmarkEnd w:id="2"/>
      <w:r w:rsidR="00A6588B">
        <w:rPr>
          <w:rFonts w:asciiTheme="majorHAnsi" w:hAnsiTheme="majorHAnsi"/>
          <w:i w:val="0"/>
          <w:sz w:val="24"/>
          <w:szCs w:val="24"/>
          <w:u w:val="single"/>
        </w:rPr>
        <w:t xml:space="preserve"> </w:t>
      </w:r>
    </w:p>
    <w:p w14:paraId="2A351B6A" w14:textId="77777777" w:rsidR="008A0EB4" w:rsidRDefault="008A0EB4" w:rsidP="008A0EB4"/>
    <w:p w14:paraId="69F781CB" w14:textId="2F4E222A" w:rsidR="009A7FD8" w:rsidRDefault="00613618" w:rsidP="009A7FD8">
      <w:pPr>
        <w:ind w:left="720"/>
        <w:rPr>
          <w:rFonts w:asciiTheme="majorHAnsi" w:hAnsiTheme="majorHAnsi"/>
          <w:bCs/>
        </w:rPr>
      </w:pPr>
      <w:r>
        <w:rPr>
          <w:rFonts w:asciiTheme="majorHAnsi" w:hAnsiTheme="majorHAnsi"/>
          <w:bCs/>
        </w:rPr>
        <w:t xml:space="preserve">Currently, the FlexDx TB Model includes 9 diagnostic strategies for </w:t>
      </w:r>
      <w:r w:rsidR="0055287A">
        <w:rPr>
          <w:rFonts w:asciiTheme="majorHAnsi" w:hAnsiTheme="majorHAnsi"/>
          <w:bCs/>
        </w:rPr>
        <w:t>user selection.  The user-selected</w:t>
      </w:r>
      <w:r>
        <w:rPr>
          <w:rFonts w:asciiTheme="majorHAnsi" w:hAnsiTheme="majorHAnsi"/>
          <w:bCs/>
        </w:rPr>
        <w:t xml:space="preserve"> strategies are evaluated in the context of the FlexDx TB transmission model framework to </w:t>
      </w:r>
      <w:r w:rsidRPr="00081B22">
        <w:rPr>
          <w:rFonts w:asciiTheme="majorHAnsi" w:hAnsiTheme="majorHAnsi"/>
        </w:rPr>
        <w:t xml:space="preserve">generate </w:t>
      </w:r>
      <w:r>
        <w:rPr>
          <w:rFonts w:asciiTheme="majorHAnsi" w:hAnsiTheme="majorHAnsi"/>
        </w:rPr>
        <w:t>five</w:t>
      </w:r>
      <w:r w:rsidRPr="00081B22">
        <w:rPr>
          <w:rFonts w:asciiTheme="majorHAnsi" w:hAnsiTheme="majorHAnsi"/>
        </w:rPr>
        <w:t>-year projections of the epidemiological impact and cost-effectiveness</w:t>
      </w:r>
      <w:r>
        <w:rPr>
          <w:rFonts w:asciiTheme="majorHAnsi" w:hAnsiTheme="majorHAnsi"/>
        </w:rPr>
        <w:t>.</w:t>
      </w:r>
      <w:r w:rsidR="0055287A">
        <w:rPr>
          <w:rFonts w:asciiTheme="majorHAnsi" w:hAnsiTheme="majorHAnsi"/>
        </w:rPr>
        <w:t xml:space="preserve">  The currently available FlexDx TB diagnostic strategies are focused on the scale-up of the Xpert MTB/RIF assay</w:t>
      </w:r>
      <w:r w:rsidR="007F6E5F">
        <w:rPr>
          <w:rFonts w:asciiTheme="majorHAnsi" w:hAnsiTheme="majorHAnsi"/>
        </w:rPr>
        <w:t xml:space="preserve"> </w:t>
      </w:r>
      <w:r w:rsidR="00035CE3">
        <w:rPr>
          <w:rFonts w:asciiTheme="majorHAnsi" w:hAnsiTheme="majorHAnsi"/>
        </w:rPr>
        <w:t xml:space="preserve">(Cepheid, Inc., Sunnyvale, CA, USA) </w:t>
      </w:r>
      <w:r w:rsidR="007F6E5F">
        <w:rPr>
          <w:rFonts w:asciiTheme="majorHAnsi" w:hAnsiTheme="majorHAnsi"/>
        </w:rPr>
        <w:t>with</w:t>
      </w:r>
      <w:r w:rsidR="003D1D73">
        <w:rPr>
          <w:rFonts w:asciiTheme="majorHAnsi" w:hAnsiTheme="majorHAnsi"/>
          <w:bCs/>
        </w:rPr>
        <w:t xml:space="preserve"> options </w:t>
      </w:r>
      <w:r w:rsidR="007F6E5F">
        <w:rPr>
          <w:rFonts w:asciiTheme="majorHAnsi" w:hAnsiTheme="majorHAnsi"/>
          <w:bCs/>
        </w:rPr>
        <w:t>including</w:t>
      </w:r>
      <w:r w:rsidR="009A7FD8">
        <w:rPr>
          <w:rFonts w:asciiTheme="majorHAnsi" w:hAnsiTheme="majorHAnsi"/>
          <w:bCs/>
        </w:rPr>
        <w:t xml:space="preserve">: </w:t>
      </w:r>
    </w:p>
    <w:p w14:paraId="18BB7EC3" w14:textId="77777777" w:rsidR="007F6E5F" w:rsidRDefault="007F6E5F" w:rsidP="009A7FD8">
      <w:pPr>
        <w:ind w:left="720"/>
        <w:rPr>
          <w:rFonts w:asciiTheme="majorHAnsi" w:hAnsiTheme="majorHAnsi"/>
          <w:bCs/>
        </w:rPr>
      </w:pPr>
    </w:p>
    <w:p w14:paraId="358C0F8F" w14:textId="77777777" w:rsidR="009A7FD8" w:rsidRDefault="009A7FD8" w:rsidP="00195806">
      <w:pPr>
        <w:pStyle w:val="ListParagraph"/>
        <w:numPr>
          <w:ilvl w:val="0"/>
          <w:numId w:val="33"/>
        </w:numPr>
        <w:rPr>
          <w:rFonts w:asciiTheme="majorHAnsi" w:hAnsiTheme="majorHAnsi"/>
        </w:rPr>
      </w:pPr>
      <w:r w:rsidRPr="009A7FD8">
        <w:rPr>
          <w:rFonts w:asciiTheme="majorHAnsi" w:hAnsiTheme="majorHAnsi"/>
        </w:rPr>
        <w:t>Baseline</w:t>
      </w:r>
      <w:r w:rsidRPr="009A7FD8">
        <w:rPr>
          <w:rFonts w:asciiTheme="majorHAnsi" w:hAnsiTheme="majorHAnsi"/>
          <w:bCs/>
        </w:rPr>
        <w:t xml:space="preserve"> (</w:t>
      </w:r>
      <w:r w:rsidRPr="009A7FD8">
        <w:rPr>
          <w:rFonts w:asciiTheme="majorHAnsi" w:hAnsiTheme="majorHAnsi"/>
        </w:rPr>
        <w:t>Sputum smear microscopy for each diagnostic attempt)</w:t>
      </w:r>
    </w:p>
    <w:p w14:paraId="1BF3B6F1" w14:textId="77777777" w:rsidR="009A7FD8" w:rsidRPr="009A7FD8" w:rsidRDefault="009A7FD8" w:rsidP="00195806">
      <w:pPr>
        <w:pStyle w:val="ListParagraph"/>
        <w:numPr>
          <w:ilvl w:val="0"/>
          <w:numId w:val="33"/>
        </w:numPr>
        <w:rPr>
          <w:rFonts w:asciiTheme="majorHAnsi" w:hAnsiTheme="majorHAnsi"/>
        </w:rPr>
      </w:pPr>
      <w:r w:rsidRPr="009A7FD8">
        <w:rPr>
          <w:rFonts w:asciiTheme="majorHAnsi" w:hAnsiTheme="majorHAnsi"/>
          <w:bCs/>
        </w:rPr>
        <w:t>Xpert</w:t>
      </w:r>
      <w:r w:rsidRPr="009A7FD8">
        <w:rPr>
          <w:rFonts w:asciiTheme="majorHAnsi" w:hAnsiTheme="majorHAnsi"/>
        </w:rPr>
        <w:t xml:space="preserve"> for </w:t>
      </w:r>
      <w:r w:rsidRPr="009A7FD8">
        <w:rPr>
          <w:rFonts w:asciiTheme="majorHAnsi" w:hAnsiTheme="majorHAnsi"/>
          <w:bCs/>
        </w:rPr>
        <w:t>smear positive only</w:t>
      </w:r>
    </w:p>
    <w:p w14:paraId="38DFB4BE" w14:textId="77777777" w:rsidR="009A7FD8" w:rsidRPr="009A7FD8" w:rsidRDefault="009A7FD8" w:rsidP="00195806">
      <w:pPr>
        <w:pStyle w:val="ListParagraph"/>
        <w:numPr>
          <w:ilvl w:val="0"/>
          <w:numId w:val="33"/>
        </w:numPr>
        <w:rPr>
          <w:rFonts w:asciiTheme="majorHAnsi" w:hAnsiTheme="majorHAnsi"/>
        </w:rPr>
      </w:pPr>
      <w:r w:rsidRPr="009A7FD8">
        <w:rPr>
          <w:rFonts w:asciiTheme="majorHAnsi" w:hAnsiTheme="majorHAnsi"/>
          <w:bCs/>
        </w:rPr>
        <w:t>Xpert for HIV positive only</w:t>
      </w:r>
    </w:p>
    <w:p w14:paraId="1C6635BB" w14:textId="77777777" w:rsidR="009A7FD8" w:rsidRPr="009A7FD8" w:rsidRDefault="009A7FD8" w:rsidP="00195806">
      <w:pPr>
        <w:pStyle w:val="ListParagraph"/>
        <w:numPr>
          <w:ilvl w:val="0"/>
          <w:numId w:val="33"/>
        </w:numPr>
        <w:rPr>
          <w:rFonts w:asciiTheme="majorHAnsi" w:hAnsiTheme="majorHAnsi"/>
        </w:rPr>
      </w:pPr>
      <w:r w:rsidRPr="009A7FD8">
        <w:rPr>
          <w:rFonts w:asciiTheme="majorHAnsi" w:hAnsiTheme="majorHAnsi"/>
          <w:bCs/>
        </w:rPr>
        <w:t xml:space="preserve">Xpert for </w:t>
      </w:r>
      <w:r w:rsidRPr="009A7FD8">
        <w:rPr>
          <w:rFonts w:asciiTheme="majorHAnsi" w:hAnsiTheme="majorHAnsi"/>
        </w:rPr>
        <w:t>previously treated only</w:t>
      </w:r>
    </w:p>
    <w:p w14:paraId="675D366D" w14:textId="77777777" w:rsidR="009A7FD8" w:rsidRDefault="009A7FD8" w:rsidP="00195806">
      <w:pPr>
        <w:pStyle w:val="ListParagraph"/>
        <w:numPr>
          <w:ilvl w:val="0"/>
          <w:numId w:val="33"/>
        </w:numPr>
        <w:rPr>
          <w:rFonts w:asciiTheme="majorHAnsi" w:hAnsiTheme="majorHAnsi"/>
        </w:rPr>
      </w:pPr>
      <w:r w:rsidRPr="009A7FD8">
        <w:rPr>
          <w:rFonts w:asciiTheme="majorHAnsi" w:hAnsiTheme="majorHAnsi"/>
        </w:rPr>
        <w:t>Xpert for smear negative or previously treated only</w:t>
      </w:r>
    </w:p>
    <w:p w14:paraId="5D5D157A" w14:textId="77777777" w:rsidR="009A7FD8" w:rsidRDefault="009A7FD8" w:rsidP="00195806">
      <w:pPr>
        <w:pStyle w:val="ListParagraph"/>
        <w:numPr>
          <w:ilvl w:val="0"/>
          <w:numId w:val="33"/>
        </w:numPr>
        <w:rPr>
          <w:rFonts w:asciiTheme="majorHAnsi" w:hAnsiTheme="majorHAnsi"/>
        </w:rPr>
      </w:pPr>
      <w:r w:rsidRPr="009A7FD8">
        <w:rPr>
          <w:rFonts w:asciiTheme="majorHAnsi" w:hAnsiTheme="majorHAnsi"/>
        </w:rPr>
        <w:t>Xpert for all HIV+ or previously treated only</w:t>
      </w:r>
    </w:p>
    <w:p w14:paraId="3CA77931" w14:textId="77777777" w:rsidR="009A7FD8" w:rsidRDefault="009A7FD8" w:rsidP="00195806">
      <w:pPr>
        <w:pStyle w:val="ListParagraph"/>
        <w:numPr>
          <w:ilvl w:val="0"/>
          <w:numId w:val="33"/>
        </w:numPr>
        <w:rPr>
          <w:rFonts w:asciiTheme="majorHAnsi" w:hAnsiTheme="majorHAnsi"/>
        </w:rPr>
      </w:pPr>
      <w:r w:rsidRPr="009A7FD8">
        <w:rPr>
          <w:rFonts w:asciiTheme="majorHAnsi" w:hAnsiTheme="majorHAnsi"/>
        </w:rPr>
        <w:t>Xpert for smear negative only</w:t>
      </w:r>
    </w:p>
    <w:p w14:paraId="7047D747" w14:textId="0A7A90E5" w:rsidR="009A7FD8" w:rsidRPr="00195806" w:rsidRDefault="009A7FD8" w:rsidP="00195806">
      <w:pPr>
        <w:pStyle w:val="ListParagraph"/>
        <w:numPr>
          <w:ilvl w:val="0"/>
          <w:numId w:val="33"/>
        </w:numPr>
        <w:rPr>
          <w:rFonts w:asciiTheme="majorHAnsi" w:hAnsiTheme="majorHAnsi"/>
        </w:rPr>
      </w:pPr>
      <w:r w:rsidRPr="009A7FD8">
        <w:rPr>
          <w:rFonts w:asciiTheme="majorHAnsi" w:hAnsiTheme="majorHAnsi"/>
          <w:bCs/>
        </w:rPr>
        <w:t>Xpert for all</w:t>
      </w:r>
    </w:p>
    <w:p w14:paraId="5A554202" w14:textId="6B45DA54" w:rsidR="00195806" w:rsidRPr="00195806" w:rsidRDefault="00195806" w:rsidP="00195806">
      <w:pPr>
        <w:pStyle w:val="ListParagraph"/>
        <w:numPr>
          <w:ilvl w:val="0"/>
          <w:numId w:val="33"/>
        </w:numPr>
        <w:rPr>
          <w:rFonts w:asciiTheme="majorHAnsi" w:hAnsiTheme="majorHAnsi"/>
        </w:rPr>
      </w:pPr>
      <w:r w:rsidRPr="009A7FD8">
        <w:rPr>
          <w:rFonts w:asciiTheme="majorHAnsi" w:hAnsiTheme="majorHAnsi"/>
          <w:bCs/>
        </w:rPr>
        <w:t>Xpert for all</w:t>
      </w:r>
      <w:r w:rsidRPr="009A7FD8">
        <w:rPr>
          <w:rFonts w:asciiTheme="majorHAnsi" w:hAnsiTheme="majorHAnsi"/>
        </w:rPr>
        <w:t xml:space="preserve">, </w:t>
      </w:r>
      <w:r>
        <w:rPr>
          <w:rFonts w:asciiTheme="majorHAnsi" w:hAnsiTheme="majorHAnsi"/>
          <w:bCs/>
        </w:rPr>
        <w:t>s</w:t>
      </w:r>
      <w:r w:rsidRPr="009A7FD8">
        <w:rPr>
          <w:rFonts w:asciiTheme="majorHAnsi" w:hAnsiTheme="majorHAnsi"/>
          <w:bCs/>
        </w:rPr>
        <w:t>ame-</w:t>
      </w:r>
      <w:r>
        <w:rPr>
          <w:rFonts w:asciiTheme="majorHAnsi" w:hAnsiTheme="majorHAnsi"/>
          <w:bCs/>
        </w:rPr>
        <w:t>d</w:t>
      </w:r>
      <w:r w:rsidRPr="009A7FD8">
        <w:rPr>
          <w:rFonts w:asciiTheme="majorHAnsi" w:hAnsiTheme="majorHAnsi"/>
          <w:bCs/>
        </w:rPr>
        <w:t xml:space="preserve">ay </w:t>
      </w:r>
    </w:p>
    <w:p w14:paraId="038A972E" w14:textId="77777777" w:rsidR="00CB1E6E" w:rsidRDefault="00CB1E6E" w:rsidP="007F6E5F">
      <w:pPr>
        <w:rPr>
          <w:rFonts w:asciiTheme="majorHAnsi" w:hAnsiTheme="majorHAnsi"/>
        </w:rPr>
      </w:pPr>
    </w:p>
    <w:p w14:paraId="1BB1CE40" w14:textId="085B592A" w:rsidR="00CB1E6E" w:rsidRPr="008A0EB4" w:rsidRDefault="00CB1E6E" w:rsidP="00CB1E6E">
      <w:pPr>
        <w:ind w:left="720"/>
        <w:rPr>
          <w:rFonts w:asciiTheme="majorHAnsi" w:hAnsiTheme="majorHAnsi"/>
        </w:rPr>
      </w:pPr>
      <w:r>
        <w:rPr>
          <w:rFonts w:asciiTheme="majorHAnsi" w:hAnsiTheme="majorHAnsi"/>
        </w:rPr>
        <w:t>The FlexDx TB Model will return estimates of five</w:t>
      </w:r>
      <w:r w:rsidRPr="00081B22">
        <w:rPr>
          <w:rFonts w:asciiTheme="majorHAnsi" w:hAnsiTheme="majorHAnsi"/>
        </w:rPr>
        <w:t>-year projections of the epidemiological impact and cost-effectiveness</w:t>
      </w:r>
      <w:r>
        <w:rPr>
          <w:rFonts w:asciiTheme="majorHAnsi" w:hAnsiTheme="majorHAnsi"/>
        </w:rPr>
        <w:t xml:space="preserve"> of the user-selected diagnostic strategy(s).  </w:t>
      </w:r>
      <w:r w:rsidR="007F6E5F" w:rsidRPr="009A7FD8">
        <w:rPr>
          <w:rFonts w:asciiTheme="majorHAnsi" w:hAnsiTheme="majorHAnsi"/>
          <w:bCs/>
        </w:rPr>
        <w:t>Additional details are provided in Section 2.3.</w:t>
      </w:r>
    </w:p>
    <w:p w14:paraId="526976E4" w14:textId="77777777" w:rsidR="008A0EB4" w:rsidRDefault="008A0EB4" w:rsidP="008A0EB4"/>
    <w:p w14:paraId="00D6DFB6" w14:textId="77777777" w:rsidR="00EF0360" w:rsidRDefault="00EF0360" w:rsidP="008A0EB4"/>
    <w:p w14:paraId="4CA2857E" w14:textId="77777777" w:rsidR="008A0EB4" w:rsidRPr="008A0EB4" w:rsidRDefault="008A0EB4" w:rsidP="008A0EB4"/>
    <w:p w14:paraId="23820D0F" w14:textId="65606A7A" w:rsidR="008D5235"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3" w:name="_Toc273092011"/>
      <w:r w:rsidR="00D546E1" w:rsidRPr="0073432B">
        <w:rPr>
          <w:rFonts w:asciiTheme="majorHAnsi" w:hAnsiTheme="majorHAnsi"/>
          <w:i w:val="0"/>
          <w:sz w:val="24"/>
          <w:szCs w:val="24"/>
          <w:u w:val="single"/>
        </w:rPr>
        <w:t xml:space="preserve">1.3 </w:t>
      </w:r>
      <w:r w:rsidR="0073432B">
        <w:rPr>
          <w:rFonts w:asciiTheme="majorHAnsi" w:hAnsiTheme="majorHAnsi"/>
          <w:i w:val="0"/>
          <w:sz w:val="24"/>
          <w:szCs w:val="24"/>
          <w:u w:val="single"/>
        </w:rPr>
        <w:tab/>
      </w:r>
      <w:r w:rsidRPr="0073432B">
        <w:rPr>
          <w:rFonts w:asciiTheme="majorHAnsi" w:hAnsiTheme="majorHAnsi"/>
          <w:i w:val="0"/>
          <w:sz w:val="24"/>
          <w:szCs w:val="24"/>
          <w:u w:val="single"/>
        </w:rPr>
        <w:t xml:space="preserve">FlexDx </w:t>
      </w:r>
      <w:r w:rsidR="00C231B2">
        <w:rPr>
          <w:rFonts w:asciiTheme="majorHAnsi" w:hAnsiTheme="majorHAnsi"/>
          <w:i w:val="0"/>
          <w:sz w:val="24"/>
          <w:szCs w:val="24"/>
          <w:u w:val="single"/>
        </w:rPr>
        <w:t xml:space="preserve">model </w:t>
      </w:r>
      <w:r w:rsidR="00530EC8">
        <w:rPr>
          <w:rFonts w:asciiTheme="majorHAnsi" w:hAnsiTheme="majorHAnsi"/>
          <w:i w:val="0"/>
          <w:sz w:val="24"/>
          <w:szCs w:val="24"/>
          <w:u w:val="single"/>
        </w:rPr>
        <w:t>parameter input</w:t>
      </w:r>
      <w:r w:rsidR="00F47E90">
        <w:rPr>
          <w:rFonts w:asciiTheme="majorHAnsi" w:hAnsiTheme="majorHAnsi"/>
          <w:i w:val="0"/>
          <w:sz w:val="24"/>
          <w:szCs w:val="24"/>
          <w:u w:val="single"/>
        </w:rPr>
        <w:t>s</w:t>
      </w:r>
      <w:bookmarkEnd w:id="3"/>
      <w:r w:rsidR="00530EC8">
        <w:rPr>
          <w:rFonts w:asciiTheme="majorHAnsi" w:hAnsiTheme="majorHAnsi"/>
          <w:i w:val="0"/>
          <w:sz w:val="24"/>
          <w:szCs w:val="24"/>
          <w:u w:val="single"/>
        </w:rPr>
        <w:t xml:space="preserve"> </w:t>
      </w:r>
    </w:p>
    <w:p w14:paraId="1DF51763" w14:textId="77777777" w:rsidR="0073432B" w:rsidRDefault="0073432B" w:rsidP="0073432B"/>
    <w:p w14:paraId="39DE6E06" w14:textId="0C001527" w:rsidR="00C016FA" w:rsidRDefault="00C016FA" w:rsidP="00C016FA">
      <w:pPr>
        <w:ind w:left="720"/>
        <w:rPr>
          <w:rFonts w:asciiTheme="majorHAnsi" w:hAnsiTheme="majorHAnsi"/>
        </w:rPr>
      </w:pPr>
      <w:r>
        <w:rPr>
          <w:rFonts w:asciiTheme="majorHAnsi" w:hAnsiTheme="majorHAnsi"/>
        </w:rPr>
        <w:t xml:space="preserve">When operating the FlexDx TB Model, users have two options for defining their local epidemic situation.  For ease of use, we offer the option to run the FlexDx TB Model using </w:t>
      </w:r>
      <w:r w:rsidR="00882D0F">
        <w:rPr>
          <w:rFonts w:asciiTheme="majorHAnsi" w:hAnsiTheme="majorHAnsi"/>
        </w:rPr>
        <w:t xml:space="preserve">(1) </w:t>
      </w:r>
      <w:r>
        <w:rPr>
          <w:rFonts w:asciiTheme="majorHAnsi" w:hAnsiTheme="majorHAnsi"/>
        </w:rPr>
        <w:t xml:space="preserve">country pre-calculated values from </w:t>
      </w:r>
      <w:proofErr w:type="gramStart"/>
      <w:r>
        <w:rPr>
          <w:rFonts w:asciiTheme="majorHAnsi" w:hAnsiTheme="majorHAnsi"/>
        </w:rPr>
        <w:t>WHO</w:t>
      </w:r>
      <w:proofErr w:type="gramEnd"/>
      <w:r>
        <w:rPr>
          <w:rFonts w:asciiTheme="majorHAnsi" w:hAnsiTheme="majorHAnsi"/>
        </w:rPr>
        <w:t xml:space="preserve"> for your country of interest.  Additionally, </w:t>
      </w:r>
      <w:r w:rsidR="00882D0F">
        <w:rPr>
          <w:rFonts w:asciiTheme="majorHAnsi" w:hAnsiTheme="majorHAnsi"/>
        </w:rPr>
        <w:t>for added flexibility and customization, users may run the model by (2) entering their own values for key epidemiological parameters and local unit costs of TB diagnosis and treatment.</w:t>
      </w:r>
      <w:r w:rsidR="00A70E61">
        <w:rPr>
          <w:rFonts w:asciiTheme="majorHAnsi" w:hAnsiTheme="majorHAnsi"/>
        </w:rPr>
        <w:t xml:space="preserve">  </w:t>
      </w:r>
      <w:r w:rsidR="00A70E61" w:rsidRPr="009A7FD8">
        <w:rPr>
          <w:rFonts w:asciiTheme="majorHAnsi" w:hAnsiTheme="majorHAnsi"/>
          <w:bCs/>
        </w:rPr>
        <w:t>Additional details are provided in Section 2.</w:t>
      </w:r>
      <w:r w:rsidR="00A70E61">
        <w:rPr>
          <w:rFonts w:asciiTheme="majorHAnsi" w:hAnsiTheme="majorHAnsi"/>
          <w:bCs/>
        </w:rPr>
        <w:t>4</w:t>
      </w:r>
      <w:r w:rsidR="00A70E61" w:rsidRPr="009A7FD8">
        <w:rPr>
          <w:rFonts w:asciiTheme="majorHAnsi" w:hAnsiTheme="majorHAnsi"/>
          <w:bCs/>
        </w:rPr>
        <w:t>.</w:t>
      </w:r>
    </w:p>
    <w:p w14:paraId="2D3199F4" w14:textId="4E5101EA" w:rsidR="0073432B" w:rsidRDefault="0073432B" w:rsidP="0073432B"/>
    <w:p w14:paraId="62EBF5F6" w14:textId="77777777" w:rsidR="0073432B" w:rsidRDefault="0073432B" w:rsidP="0073432B"/>
    <w:p w14:paraId="2C1DEB1B" w14:textId="77777777" w:rsidR="00EF0360" w:rsidRPr="0073432B" w:rsidRDefault="00EF0360" w:rsidP="0073432B"/>
    <w:p w14:paraId="4F3BABC6" w14:textId="5B4E827F" w:rsidR="008D5235" w:rsidRPr="0073432B"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4" w:name="_Toc273092012"/>
      <w:r w:rsidR="00D546E1" w:rsidRPr="0073432B">
        <w:rPr>
          <w:rFonts w:asciiTheme="majorHAnsi" w:hAnsiTheme="majorHAnsi"/>
          <w:i w:val="0"/>
          <w:sz w:val="24"/>
          <w:szCs w:val="24"/>
          <w:u w:val="single"/>
        </w:rPr>
        <w:t>1.4</w:t>
      </w:r>
      <w:r w:rsidR="0073432B">
        <w:rPr>
          <w:rFonts w:asciiTheme="majorHAnsi" w:hAnsiTheme="majorHAnsi"/>
          <w:i w:val="0"/>
          <w:sz w:val="24"/>
          <w:szCs w:val="24"/>
          <w:u w:val="single"/>
        </w:rPr>
        <w:tab/>
      </w:r>
      <w:r w:rsidR="00D546E1" w:rsidRPr="0073432B">
        <w:rPr>
          <w:rFonts w:asciiTheme="majorHAnsi" w:hAnsiTheme="majorHAnsi"/>
          <w:i w:val="0"/>
          <w:sz w:val="24"/>
          <w:szCs w:val="24"/>
          <w:u w:val="single"/>
        </w:rPr>
        <w:t xml:space="preserve"> </w:t>
      </w:r>
      <w:r w:rsidRPr="0073432B">
        <w:rPr>
          <w:rFonts w:asciiTheme="majorHAnsi" w:hAnsiTheme="majorHAnsi"/>
          <w:i w:val="0"/>
          <w:sz w:val="24"/>
          <w:szCs w:val="24"/>
          <w:u w:val="single"/>
        </w:rPr>
        <w:t xml:space="preserve">Uses of the FlexDx </w:t>
      </w:r>
      <w:r w:rsidR="00A70E61">
        <w:rPr>
          <w:rFonts w:asciiTheme="majorHAnsi" w:hAnsiTheme="majorHAnsi"/>
          <w:i w:val="0"/>
          <w:sz w:val="24"/>
          <w:szCs w:val="24"/>
          <w:u w:val="single"/>
        </w:rPr>
        <w:t xml:space="preserve">TB </w:t>
      </w:r>
      <w:r w:rsidR="00BA175A" w:rsidRPr="0073432B">
        <w:rPr>
          <w:rFonts w:asciiTheme="majorHAnsi" w:hAnsiTheme="majorHAnsi"/>
          <w:i w:val="0"/>
          <w:sz w:val="24"/>
          <w:szCs w:val="24"/>
          <w:u w:val="single"/>
        </w:rPr>
        <w:t>M</w:t>
      </w:r>
      <w:r w:rsidRPr="0073432B">
        <w:rPr>
          <w:rFonts w:asciiTheme="majorHAnsi" w:hAnsiTheme="majorHAnsi"/>
          <w:i w:val="0"/>
          <w:sz w:val="24"/>
          <w:szCs w:val="24"/>
          <w:u w:val="single"/>
        </w:rPr>
        <w:t>odel</w:t>
      </w:r>
      <w:bookmarkEnd w:id="4"/>
    </w:p>
    <w:p w14:paraId="676B9016" w14:textId="77777777" w:rsidR="008A0EB4" w:rsidRDefault="008A0EB4" w:rsidP="008A0EB4">
      <w:pPr>
        <w:ind w:left="720"/>
        <w:rPr>
          <w:rFonts w:asciiTheme="majorHAnsi" w:hAnsiTheme="majorHAnsi"/>
        </w:rPr>
      </w:pPr>
    </w:p>
    <w:p w14:paraId="4D2CD4EE" w14:textId="103620B8" w:rsidR="008F2DC6" w:rsidRDefault="008A0EB4" w:rsidP="00CF54A6">
      <w:pPr>
        <w:ind w:left="720"/>
        <w:rPr>
          <w:rFonts w:asciiTheme="majorHAnsi" w:hAnsiTheme="majorHAnsi"/>
        </w:rPr>
      </w:pPr>
      <w:r w:rsidRPr="00081B22">
        <w:rPr>
          <w:rFonts w:asciiTheme="majorHAnsi" w:hAnsiTheme="majorHAnsi"/>
        </w:rPr>
        <w:t xml:space="preserve">Given the number of new diagnostic strategies for active TB now recommended by the WHO, TB program decision-makers must repeatedly determine how to invest in scaling up novel diagnostic tests. </w:t>
      </w:r>
      <w:r w:rsidR="008F2DC6">
        <w:rPr>
          <w:rFonts w:asciiTheme="majorHAnsi" w:hAnsiTheme="majorHAnsi"/>
        </w:rPr>
        <w:t xml:space="preserve"> FlexDx can be applied to programmatic planning and </w:t>
      </w:r>
      <w:r w:rsidR="000D483E">
        <w:rPr>
          <w:rFonts w:asciiTheme="majorHAnsi" w:hAnsiTheme="majorHAnsi"/>
        </w:rPr>
        <w:t>management</w:t>
      </w:r>
      <w:r w:rsidR="008F2DC6">
        <w:rPr>
          <w:rFonts w:asciiTheme="majorHAnsi" w:hAnsiTheme="majorHAnsi"/>
        </w:rPr>
        <w:t xml:space="preserve"> </w:t>
      </w:r>
      <w:r w:rsidR="000D483E">
        <w:rPr>
          <w:rFonts w:asciiTheme="majorHAnsi" w:hAnsiTheme="majorHAnsi"/>
        </w:rPr>
        <w:t xml:space="preserve">areas </w:t>
      </w:r>
      <w:r w:rsidR="00CF54A6">
        <w:rPr>
          <w:rFonts w:asciiTheme="majorHAnsi" w:hAnsiTheme="majorHAnsi"/>
        </w:rPr>
        <w:t>to provide important guidance to decision-makers working in the areas of</w:t>
      </w:r>
      <w:r w:rsidR="008F2DC6">
        <w:rPr>
          <w:rFonts w:asciiTheme="majorHAnsi" w:hAnsiTheme="majorHAnsi"/>
        </w:rPr>
        <w:t>:</w:t>
      </w:r>
    </w:p>
    <w:p w14:paraId="60B74D2C" w14:textId="25D23F5D" w:rsidR="008F2DC6" w:rsidRPr="00EF0360" w:rsidRDefault="008F2DC6" w:rsidP="008F2DC6">
      <w:pPr>
        <w:pStyle w:val="ListParagraph"/>
        <w:numPr>
          <w:ilvl w:val="0"/>
          <w:numId w:val="9"/>
        </w:numPr>
        <w:rPr>
          <w:rFonts w:asciiTheme="majorHAnsi" w:hAnsiTheme="majorHAnsi"/>
        </w:rPr>
      </w:pPr>
      <w:r w:rsidRPr="00EF0360">
        <w:rPr>
          <w:rFonts w:asciiTheme="majorHAnsi" w:hAnsiTheme="majorHAnsi"/>
        </w:rPr>
        <w:t>Tuberculosis (drug-susceptible)</w:t>
      </w:r>
    </w:p>
    <w:p w14:paraId="488AD878" w14:textId="66CCC5B5" w:rsidR="008F2DC6" w:rsidRPr="00EF0360" w:rsidRDefault="008F2DC6" w:rsidP="008F2DC6">
      <w:pPr>
        <w:pStyle w:val="ListParagraph"/>
        <w:numPr>
          <w:ilvl w:val="0"/>
          <w:numId w:val="9"/>
        </w:numPr>
        <w:rPr>
          <w:rFonts w:asciiTheme="majorHAnsi" w:hAnsiTheme="majorHAnsi"/>
        </w:rPr>
      </w:pPr>
      <w:r w:rsidRPr="00EF0360">
        <w:rPr>
          <w:rFonts w:asciiTheme="majorHAnsi" w:hAnsiTheme="majorHAnsi"/>
        </w:rPr>
        <w:t>Drug-resistant and Mul</w:t>
      </w:r>
      <w:r w:rsidR="00A67E8F" w:rsidRPr="00EF0360">
        <w:rPr>
          <w:rFonts w:asciiTheme="majorHAnsi" w:hAnsiTheme="majorHAnsi"/>
        </w:rPr>
        <w:t>t</w:t>
      </w:r>
      <w:r w:rsidRPr="00EF0360">
        <w:rPr>
          <w:rFonts w:asciiTheme="majorHAnsi" w:hAnsiTheme="majorHAnsi"/>
        </w:rPr>
        <w:t>i</w:t>
      </w:r>
      <w:r w:rsidR="00A67E8F" w:rsidRPr="00EF0360">
        <w:rPr>
          <w:rFonts w:asciiTheme="majorHAnsi" w:hAnsiTheme="majorHAnsi"/>
        </w:rPr>
        <w:t>drug-</w:t>
      </w:r>
      <w:r w:rsidRPr="00EF0360">
        <w:rPr>
          <w:rFonts w:asciiTheme="majorHAnsi" w:hAnsiTheme="majorHAnsi"/>
        </w:rPr>
        <w:t>resistant TB</w:t>
      </w:r>
    </w:p>
    <w:p w14:paraId="3C743227" w14:textId="61E70B7D" w:rsidR="008F2DC6" w:rsidRPr="00EF0360" w:rsidRDefault="00B4459F" w:rsidP="008F2DC6">
      <w:pPr>
        <w:pStyle w:val="ListParagraph"/>
        <w:numPr>
          <w:ilvl w:val="0"/>
          <w:numId w:val="9"/>
        </w:numPr>
        <w:rPr>
          <w:rFonts w:asciiTheme="majorHAnsi" w:hAnsiTheme="majorHAnsi"/>
        </w:rPr>
      </w:pPr>
      <w:r w:rsidRPr="00EF0360">
        <w:rPr>
          <w:rFonts w:asciiTheme="majorHAnsi" w:hAnsiTheme="majorHAnsi"/>
        </w:rPr>
        <w:t>HIV/AIDS</w:t>
      </w:r>
    </w:p>
    <w:p w14:paraId="18FAA05F" w14:textId="0D416EE4" w:rsidR="00B4459F" w:rsidRPr="00EF0360" w:rsidRDefault="00B4459F" w:rsidP="008F2DC6">
      <w:pPr>
        <w:pStyle w:val="ListParagraph"/>
        <w:numPr>
          <w:ilvl w:val="0"/>
          <w:numId w:val="9"/>
        </w:numPr>
        <w:rPr>
          <w:rFonts w:asciiTheme="majorHAnsi" w:hAnsiTheme="majorHAnsi"/>
        </w:rPr>
      </w:pPr>
      <w:r w:rsidRPr="00EF0360">
        <w:rPr>
          <w:rFonts w:asciiTheme="majorHAnsi" w:hAnsiTheme="majorHAnsi"/>
        </w:rPr>
        <w:t>Operational Research</w:t>
      </w:r>
    </w:p>
    <w:p w14:paraId="77B0B657" w14:textId="2247E025" w:rsidR="00B4459F" w:rsidRPr="00EF0360" w:rsidRDefault="00B4459F" w:rsidP="008F2DC6">
      <w:pPr>
        <w:pStyle w:val="ListParagraph"/>
        <w:numPr>
          <w:ilvl w:val="0"/>
          <w:numId w:val="9"/>
        </w:numPr>
        <w:rPr>
          <w:rFonts w:asciiTheme="majorHAnsi" w:hAnsiTheme="majorHAnsi"/>
        </w:rPr>
      </w:pPr>
      <w:r w:rsidRPr="00EF0360">
        <w:rPr>
          <w:rFonts w:asciiTheme="majorHAnsi" w:hAnsiTheme="majorHAnsi"/>
        </w:rPr>
        <w:t>Implementation Science</w:t>
      </w:r>
    </w:p>
    <w:p w14:paraId="0A84D54D" w14:textId="77777777" w:rsidR="008F2DC6" w:rsidRDefault="008F2DC6" w:rsidP="008A0EB4">
      <w:pPr>
        <w:ind w:left="720"/>
        <w:rPr>
          <w:rFonts w:asciiTheme="majorHAnsi" w:hAnsiTheme="majorHAnsi"/>
        </w:rPr>
      </w:pPr>
    </w:p>
    <w:p w14:paraId="07BCCC41" w14:textId="31E36E5A" w:rsidR="008F2DC6" w:rsidRDefault="008F2DC6" w:rsidP="008A0EB4">
      <w:pPr>
        <w:ind w:left="720"/>
        <w:rPr>
          <w:rFonts w:asciiTheme="majorHAnsi" w:hAnsiTheme="majorHAnsi"/>
        </w:rPr>
      </w:pPr>
      <w:r>
        <w:rPr>
          <w:rFonts w:asciiTheme="majorHAnsi" w:hAnsiTheme="majorHAnsi"/>
        </w:rPr>
        <w:t>FlexDx can</w:t>
      </w:r>
      <w:r w:rsidR="000D483E">
        <w:rPr>
          <w:rFonts w:asciiTheme="majorHAnsi" w:hAnsiTheme="majorHAnsi"/>
        </w:rPr>
        <w:t xml:space="preserve"> </w:t>
      </w:r>
      <w:r>
        <w:rPr>
          <w:rFonts w:asciiTheme="majorHAnsi" w:hAnsiTheme="majorHAnsi"/>
        </w:rPr>
        <w:t xml:space="preserve">be used </w:t>
      </w:r>
      <w:r w:rsidR="00CF54A6">
        <w:rPr>
          <w:rFonts w:asciiTheme="majorHAnsi" w:hAnsiTheme="majorHAnsi"/>
        </w:rPr>
        <w:t xml:space="preserve">at all levels of public health </w:t>
      </w:r>
      <w:r>
        <w:rPr>
          <w:rFonts w:asciiTheme="majorHAnsi" w:hAnsiTheme="majorHAnsi"/>
        </w:rPr>
        <w:t xml:space="preserve">to </w:t>
      </w:r>
      <w:r w:rsidR="000D60B6">
        <w:rPr>
          <w:rFonts w:asciiTheme="majorHAnsi" w:hAnsiTheme="majorHAnsi"/>
        </w:rPr>
        <w:t xml:space="preserve">enable </w:t>
      </w:r>
      <w:r w:rsidR="000D60B6" w:rsidRPr="00081B22">
        <w:rPr>
          <w:rFonts w:asciiTheme="majorHAnsi" w:hAnsiTheme="majorHAnsi"/>
        </w:rPr>
        <w:t>local decision-makers to systematically choose those interventions that are likely to have the greatest impact under local epidemiology and resource constraints</w:t>
      </w:r>
      <w:r w:rsidR="000D60B6">
        <w:rPr>
          <w:rFonts w:asciiTheme="majorHAnsi" w:hAnsiTheme="majorHAnsi"/>
        </w:rPr>
        <w:t xml:space="preserve"> </w:t>
      </w:r>
      <w:r w:rsidR="00CF54A6">
        <w:rPr>
          <w:rFonts w:asciiTheme="majorHAnsi" w:hAnsiTheme="majorHAnsi"/>
        </w:rPr>
        <w:t xml:space="preserve">to </w:t>
      </w:r>
      <w:r>
        <w:rPr>
          <w:rFonts w:asciiTheme="majorHAnsi" w:hAnsiTheme="majorHAnsi"/>
        </w:rPr>
        <w:t>support public health applications such as:</w:t>
      </w:r>
    </w:p>
    <w:p w14:paraId="5B22380D" w14:textId="083A3A09" w:rsidR="008F2DC6" w:rsidRPr="00EF0360" w:rsidRDefault="008F2DC6" w:rsidP="008F2DC6">
      <w:pPr>
        <w:pStyle w:val="ListParagraph"/>
        <w:numPr>
          <w:ilvl w:val="0"/>
          <w:numId w:val="4"/>
        </w:numPr>
        <w:rPr>
          <w:rFonts w:asciiTheme="majorHAnsi" w:hAnsiTheme="majorHAnsi"/>
        </w:rPr>
      </w:pPr>
      <w:r w:rsidRPr="00EF0360">
        <w:rPr>
          <w:rFonts w:asciiTheme="majorHAnsi" w:hAnsiTheme="majorHAnsi"/>
        </w:rPr>
        <w:t>Policy and Advocacy</w:t>
      </w:r>
      <w:r w:rsidR="000D483E" w:rsidRPr="00EF0360">
        <w:rPr>
          <w:rFonts w:asciiTheme="majorHAnsi" w:hAnsiTheme="majorHAnsi"/>
        </w:rPr>
        <w:t xml:space="preserve"> </w:t>
      </w:r>
    </w:p>
    <w:p w14:paraId="4ACD3AF7" w14:textId="77777777" w:rsidR="008F2DC6" w:rsidRPr="00EF0360" w:rsidRDefault="008F2DC6" w:rsidP="008F2DC6">
      <w:pPr>
        <w:pStyle w:val="ListParagraph"/>
        <w:numPr>
          <w:ilvl w:val="0"/>
          <w:numId w:val="4"/>
        </w:numPr>
        <w:rPr>
          <w:rFonts w:asciiTheme="majorHAnsi" w:hAnsiTheme="majorHAnsi"/>
        </w:rPr>
      </w:pPr>
      <w:r w:rsidRPr="00EF0360">
        <w:rPr>
          <w:rFonts w:asciiTheme="majorHAnsi" w:hAnsiTheme="majorHAnsi"/>
        </w:rPr>
        <w:t>Research and Planning</w:t>
      </w:r>
    </w:p>
    <w:p w14:paraId="3E5BF351" w14:textId="77777777" w:rsidR="008F2DC6" w:rsidRPr="00EF0360" w:rsidRDefault="008F2DC6" w:rsidP="008F2DC6">
      <w:pPr>
        <w:pStyle w:val="ListParagraph"/>
        <w:numPr>
          <w:ilvl w:val="1"/>
          <w:numId w:val="4"/>
        </w:numPr>
        <w:rPr>
          <w:rFonts w:asciiTheme="majorHAnsi" w:hAnsiTheme="majorHAnsi"/>
        </w:rPr>
      </w:pPr>
      <w:r w:rsidRPr="00EF0360">
        <w:rPr>
          <w:rFonts w:asciiTheme="majorHAnsi" w:hAnsiTheme="majorHAnsi"/>
        </w:rPr>
        <w:t>National Strategic Plan Development</w:t>
      </w:r>
    </w:p>
    <w:p w14:paraId="68923F3E" w14:textId="77777777" w:rsidR="008F2DC6" w:rsidRPr="00EF0360" w:rsidRDefault="008F2DC6" w:rsidP="008F2DC6">
      <w:pPr>
        <w:pStyle w:val="ListParagraph"/>
        <w:numPr>
          <w:ilvl w:val="1"/>
          <w:numId w:val="4"/>
        </w:numPr>
        <w:rPr>
          <w:rFonts w:asciiTheme="majorHAnsi" w:hAnsiTheme="majorHAnsi"/>
        </w:rPr>
      </w:pPr>
      <w:r w:rsidRPr="00EF0360">
        <w:rPr>
          <w:rFonts w:asciiTheme="majorHAnsi" w:hAnsiTheme="majorHAnsi"/>
        </w:rPr>
        <w:t>Budget Forecasting</w:t>
      </w:r>
    </w:p>
    <w:p w14:paraId="4D911F0A" w14:textId="77777777" w:rsidR="008F2DC6" w:rsidRPr="00EF0360" w:rsidRDefault="008F2DC6" w:rsidP="008F2DC6">
      <w:pPr>
        <w:pStyle w:val="ListParagraph"/>
        <w:numPr>
          <w:ilvl w:val="0"/>
          <w:numId w:val="4"/>
        </w:numPr>
        <w:rPr>
          <w:rFonts w:asciiTheme="majorHAnsi" w:hAnsiTheme="majorHAnsi"/>
        </w:rPr>
      </w:pPr>
      <w:r w:rsidRPr="00EF0360">
        <w:rPr>
          <w:rFonts w:asciiTheme="majorHAnsi" w:hAnsiTheme="majorHAnsi"/>
        </w:rPr>
        <w:t>Funding Applications</w:t>
      </w:r>
    </w:p>
    <w:p w14:paraId="5360A397" w14:textId="77777777" w:rsidR="008F2DC6" w:rsidRPr="00EF0360" w:rsidRDefault="008F2DC6" w:rsidP="008F2DC6">
      <w:pPr>
        <w:pStyle w:val="ListParagraph"/>
        <w:numPr>
          <w:ilvl w:val="1"/>
          <w:numId w:val="4"/>
        </w:numPr>
        <w:rPr>
          <w:rFonts w:asciiTheme="majorHAnsi" w:hAnsiTheme="majorHAnsi"/>
        </w:rPr>
      </w:pPr>
      <w:r w:rsidRPr="00EF0360">
        <w:rPr>
          <w:rFonts w:asciiTheme="majorHAnsi" w:hAnsiTheme="majorHAnsi"/>
        </w:rPr>
        <w:t>Global Fund, Private Donors, Government</w:t>
      </w:r>
    </w:p>
    <w:p w14:paraId="3D70B358" w14:textId="77777777" w:rsidR="008F2DC6" w:rsidRPr="00EF0360" w:rsidRDefault="008F2DC6" w:rsidP="008F2DC6">
      <w:pPr>
        <w:pStyle w:val="ListParagraph"/>
        <w:numPr>
          <w:ilvl w:val="0"/>
          <w:numId w:val="4"/>
        </w:numPr>
        <w:rPr>
          <w:rFonts w:asciiTheme="majorHAnsi" w:hAnsiTheme="majorHAnsi"/>
        </w:rPr>
      </w:pPr>
      <w:r w:rsidRPr="00EF0360">
        <w:rPr>
          <w:rFonts w:asciiTheme="majorHAnsi" w:hAnsiTheme="majorHAnsi"/>
        </w:rPr>
        <w:t>Health Services Prioritization</w:t>
      </w:r>
    </w:p>
    <w:p w14:paraId="279D087E" w14:textId="77777777" w:rsidR="008F2DC6" w:rsidRPr="00EF0360" w:rsidRDefault="008F2DC6" w:rsidP="008F2DC6">
      <w:pPr>
        <w:pStyle w:val="ListParagraph"/>
        <w:numPr>
          <w:ilvl w:val="1"/>
          <w:numId w:val="4"/>
        </w:numPr>
        <w:rPr>
          <w:rFonts w:asciiTheme="majorHAnsi" w:hAnsiTheme="majorHAnsi"/>
        </w:rPr>
      </w:pPr>
      <w:r w:rsidRPr="00EF0360">
        <w:rPr>
          <w:rFonts w:asciiTheme="majorHAnsi" w:hAnsiTheme="majorHAnsi"/>
        </w:rPr>
        <w:t>TB Resources</w:t>
      </w:r>
    </w:p>
    <w:p w14:paraId="0C61FC6D" w14:textId="0E7CB1A2" w:rsidR="008F2DC6" w:rsidRPr="00EF0360" w:rsidRDefault="008F2DC6" w:rsidP="008F2DC6">
      <w:pPr>
        <w:pStyle w:val="ListParagraph"/>
        <w:numPr>
          <w:ilvl w:val="1"/>
          <w:numId w:val="4"/>
        </w:numPr>
        <w:rPr>
          <w:rFonts w:asciiTheme="majorHAnsi" w:hAnsiTheme="majorHAnsi"/>
        </w:rPr>
      </w:pPr>
      <w:r w:rsidRPr="00EF0360">
        <w:rPr>
          <w:rFonts w:asciiTheme="majorHAnsi" w:hAnsiTheme="majorHAnsi"/>
        </w:rPr>
        <w:t xml:space="preserve">Diagnostic Scale-Up </w:t>
      </w:r>
    </w:p>
    <w:p w14:paraId="0D4ED32B" w14:textId="77777777" w:rsidR="008A0EB4" w:rsidRDefault="008A0EB4" w:rsidP="000D60B6">
      <w:pPr>
        <w:ind w:left="720"/>
      </w:pPr>
    </w:p>
    <w:p w14:paraId="692A25E0" w14:textId="0B572C46" w:rsidR="000D60B6" w:rsidRPr="008C03FD" w:rsidRDefault="000D60B6" w:rsidP="00FE78D0">
      <w:pPr>
        <w:ind w:left="720"/>
      </w:pPr>
      <w:r w:rsidRPr="00FE78D0">
        <w:rPr>
          <w:rFonts w:asciiTheme="majorHAnsi" w:hAnsiTheme="majorHAnsi"/>
        </w:rPr>
        <w:t xml:space="preserve">Overall, the FlexDx TB </w:t>
      </w:r>
      <w:r w:rsidR="00FE78D0">
        <w:rPr>
          <w:rFonts w:asciiTheme="majorHAnsi" w:hAnsiTheme="majorHAnsi"/>
        </w:rPr>
        <w:t>M</w:t>
      </w:r>
      <w:r w:rsidRPr="00FE78D0">
        <w:rPr>
          <w:rFonts w:asciiTheme="majorHAnsi" w:hAnsiTheme="majorHAnsi"/>
        </w:rPr>
        <w:t xml:space="preserve">odel </w:t>
      </w:r>
      <w:r w:rsidR="00FE78D0">
        <w:rPr>
          <w:rFonts w:asciiTheme="majorHAnsi" w:hAnsiTheme="majorHAnsi"/>
        </w:rPr>
        <w:t>serves as</w:t>
      </w:r>
      <w:r w:rsidRPr="00FE78D0">
        <w:rPr>
          <w:rFonts w:asciiTheme="majorHAnsi" w:hAnsiTheme="majorHAnsi"/>
        </w:rPr>
        <w:t xml:space="preserve"> a dynamic </w:t>
      </w:r>
      <w:r w:rsidR="00FE78D0" w:rsidRPr="00FE78D0">
        <w:rPr>
          <w:rFonts w:asciiTheme="majorHAnsi" w:hAnsiTheme="majorHAnsi"/>
        </w:rPr>
        <w:t xml:space="preserve">user-friendly </w:t>
      </w:r>
      <w:r w:rsidRPr="00FE78D0">
        <w:rPr>
          <w:rFonts w:asciiTheme="majorHAnsi" w:hAnsiTheme="majorHAnsi"/>
        </w:rPr>
        <w:t xml:space="preserve">tool </w:t>
      </w:r>
      <w:r w:rsidR="00FE78D0" w:rsidRPr="00FE78D0">
        <w:rPr>
          <w:rFonts w:asciiTheme="majorHAnsi" w:hAnsiTheme="majorHAnsi"/>
        </w:rPr>
        <w:t>that can rapidly provide decision-makers with access to customizable “first-pass” projections of cost and impact</w:t>
      </w:r>
      <w:r w:rsidR="00FE78D0">
        <w:rPr>
          <w:rFonts w:asciiTheme="majorHAnsi" w:hAnsiTheme="majorHAnsi"/>
        </w:rPr>
        <w:t xml:space="preserve"> from transmission models without the need to construct specific models to represent all possible epidemiological settings. </w:t>
      </w:r>
    </w:p>
    <w:p w14:paraId="159BCFFC" w14:textId="77777777" w:rsidR="000D60B6" w:rsidRDefault="000D60B6" w:rsidP="00FE78D0"/>
    <w:p w14:paraId="64320831" w14:textId="77777777" w:rsidR="008A0EB4" w:rsidRDefault="008A0EB4" w:rsidP="008A0EB4"/>
    <w:p w14:paraId="12D13584" w14:textId="77777777" w:rsidR="00EF0360" w:rsidRPr="008A0EB4" w:rsidRDefault="00EF0360" w:rsidP="008A0EB4"/>
    <w:p w14:paraId="3F39B507" w14:textId="5F300CE5" w:rsidR="008D5235"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5" w:name="_Toc273092013"/>
      <w:r w:rsidR="00D546E1" w:rsidRPr="0073432B">
        <w:rPr>
          <w:rFonts w:asciiTheme="majorHAnsi" w:hAnsiTheme="majorHAnsi"/>
          <w:i w:val="0"/>
          <w:sz w:val="24"/>
          <w:szCs w:val="24"/>
          <w:u w:val="single"/>
        </w:rPr>
        <w:t xml:space="preserve">1.5 </w:t>
      </w:r>
      <w:r w:rsidR="0073432B">
        <w:rPr>
          <w:rFonts w:asciiTheme="majorHAnsi" w:hAnsiTheme="majorHAnsi"/>
          <w:i w:val="0"/>
          <w:sz w:val="24"/>
          <w:szCs w:val="24"/>
          <w:u w:val="single"/>
        </w:rPr>
        <w:tab/>
      </w:r>
      <w:r w:rsidR="00E54CAA">
        <w:rPr>
          <w:rFonts w:asciiTheme="majorHAnsi" w:hAnsiTheme="majorHAnsi"/>
          <w:i w:val="0"/>
          <w:sz w:val="24"/>
          <w:szCs w:val="24"/>
          <w:u w:val="single"/>
        </w:rPr>
        <w:t>Making</w:t>
      </w:r>
      <w:r w:rsidRPr="0073432B">
        <w:rPr>
          <w:rFonts w:asciiTheme="majorHAnsi" w:hAnsiTheme="majorHAnsi"/>
          <w:i w:val="0"/>
          <w:sz w:val="24"/>
          <w:szCs w:val="24"/>
          <w:u w:val="single"/>
        </w:rPr>
        <w:t xml:space="preserve"> </w:t>
      </w:r>
      <w:r w:rsidR="00761FB6">
        <w:rPr>
          <w:rFonts w:asciiTheme="majorHAnsi" w:hAnsiTheme="majorHAnsi"/>
          <w:i w:val="0"/>
          <w:sz w:val="24"/>
          <w:szCs w:val="24"/>
          <w:u w:val="single"/>
        </w:rPr>
        <w:t>epidemiologic</w:t>
      </w:r>
      <w:r w:rsidR="00761FB6" w:rsidRPr="0073432B">
        <w:rPr>
          <w:rFonts w:asciiTheme="majorHAnsi" w:hAnsiTheme="majorHAnsi"/>
          <w:i w:val="0"/>
          <w:sz w:val="24"/>
          <w:szCs w:val="24"/>
          <w:u w:val="single"/>
        </w:rPr>
        <w:t xml:space="preserve"> </w:t>
      </w:r>
      <w:r w:rsidRPr="0073432B">
        <w:rPr>
          <w:rFonts w:asciiTheme="majorHAnsi" w:hAnsiTheme="majorHAnsi"/>
          <w:i w:val="0"/>
          <w:sz w:val="24"/>
          <w:szCs w:val="24"/>
          <w:u w:val="single"/>
        </w:rPr>
        <w:t>projections</w:t>
      </w:r>
      <w:r w:rsidR="00A70E61">
        <w:rPr>
          <w:rFonts w:asciiTheme="majorHAnsi" w:hAnsiTheme="majorHAnsi"/>
          <w:i w:val="0"/>
          <w:sz w:val="24"/>
          <w:szCs w:val="24"/>
          <w:u w:val="single"/>
        </w:rPr>
        <w:t xml:space="preserve"> with FlexDx</w:t>
      </w:r>
      <w:bookmarkEnd w:id="5"/>
    </w:p>
    <w:p w14:paraId="0B946B56" w14:textId="4933913F" w:rsidR="0073432B" w:rsidRDefault="000D60B6" w:rsidP="0073432B">
      <w:r>
        <w:tab/>
      </w:r>
    </w:p>
    <w:p w14:paraId="436AE62F" w14:textId="516B90FF" w:rsidR="00103DB3" w:rsidRDefault="002113A5" w:rsidP="00FD15C6">
      <w:pPr>
        <w:ind w:left="720"/>
        <w:rPr>
          <w:rFonts w:asciiTheme="majorHAnsi" w:hAnsiTheme="majorHAnsi"/>
        </w:rPr>
      </w:pPr>
      <w:r>
        <w:rPr>
          <w:rFonts w:asciiTheme="majorHAnsi" w:hAnsiTheme="majorHAnsi"/>
        </w:rPr>
        <w:t xml:space="preserve">While the FlexDx TB Model </w:t>
      </w:r>
      <w:r w:rsidRPr="002113A5">
        <w:rPr>
          <w:rFonts w:asciiTheme="majorHAnsi" w:hAnsiTheme="majorHAnsi"/>
        </w:rPr>
        <w:t xml:space="preserve">cannot precisely replicate </w:t>
      </w:r>
      <w:r w:rsidR="00FD15C6">
        <w:rPr>
          <w:rFonts w:asciiTheme="majorHAnsi" w:hAnsiTheme="majorHAnsi"/>
        </w:rPr>
        <w:t xml:space="preserve">an </w:t>
      </w:r>
      <w:r w:rsidRPr="002113A5">
        <w:rPr>
          <w:rFonts w:asciiTheme="majorHAnsi" w:hAnsiTheme="majorHAnsi"/>
        </w:rPr>
        <w:t>epidemiological situation in any given location, it</w:t>
      </w:r>
      <w:r w:rsidR="00FD15C6">
        <w:rPr>
          <w:rFonts w:asciiTheme="majorHAnsi" w:hAnsiTheme="majorHAnsi"/>
        </w:rPr>
        <w:t xml:space="preserve"> can be used to apply</w:t>
      </w:r>
      <w:r w:rsidRPr="002113A5">
        <w:rPr>
          <w:rFonts w:asciiTheme="majorHAnsi" w:hAnsiTheme="majorHAnsi"/>
        </w:rPr>
        <w:t xml:space="preserve"> a standardized methodology across a wide range of settings</w:t>
      </w:r>
      <w:r w:rsidR="00E25D0C">
        <w:rPr>
          <w:rFonts w:asciiTheme="majorHAnsi" w:hAnsiTheme="majorHAnsi"/>
        </w:rPr>
        <w:t>.  This allows users</w:t>
      </w:r>
      <w:r w:rsidR="00FD15C6">
        <w:rPr>
          <w:rFonts w:asciiTheme="majorHAnsi" w:hAnsiTheme="majorHAnsi"/>
        </w:rPr>
        <w:t xml:space="preserve"> to evaluate</w:t>
      </w:r>
      <w:r w:rsidR="00FD15C6" w:rsidRPr="00FD15C6">
        <w:rPr>
          <w:rFonts w:asciiTheme="majorHAnsi" w:hAnsiTheme="majorHAnsi"/>
        </w:rPr>
        <w:t xml:space="preserve"> various diagnostic strategies in that setting in terms of population-level costs and impact</w:t>
      </w:r>
      <w:r w:rsidR="00FD15C6">
        <w:rPr>
          <w:rFonts w:asciiTheme="majorHAnsi" w:hAnsiTheme="majorHAnsi"/>
        </w:rPr>
        <w:t xml:space="preserve">.  </w:t>
      </w:r>
      <w:r w:rsidR="00761FB6">
        <w:rPr>
          <w:rFonts w:asciiTheme="majorHAnsi" w:hAnsiTheme="majorHAnsi"/>
        </w:rPr>
        <w:t xml:space="preserve">Epidemiologic </w:t>
      </w:r>
      <w:r w:rsidR="00103DB3">
        <w:rPr>
          <w:rFonts w:asciiTheme="majorHAnsi" w:hAnsiTheme="majorHAnsi"/>
        </w:rPr>
        <w:t xml:space="preserve">projections are usually made at the national level; however, FlexDx enables users to make projections for other geographic areas by entering the corresponding </w:t>
      </w:r>
      <w:r w:rsidR="003D1D73" w:rsidRPr="00103DB3">
        <w:rPr>
          <w:rFonts w:asciiTheme="majorHAnsi" w:hAnsiTheme="majorHAnsi"/>
        </w:rPr>
        <w:t>locally relevant</w:t>
      </w:r>
      <w:r w:rsidR="00103DB3" w:rsidRPr="00103DB3">
        <w:rPr>
          <w:rFonts w:asciiTheme="majorHAnsi" w:hAnsiTheme="majorHAnsi"/>
        </w:rPr>
        <w:t xml:space="preserve"> values for TB incidence, MDR-TB prevalence, adult HIV prevalence, and TB treatment costs.</w:t>
      </w:r>
    </w:p>
    <w:p w14:paraId="5812C2CB" w14:textId="77777777" w:rsidR="00103DB3" w:rsidRDefault="00103DB3" w:rsidP="00FD15C6">
      <w:pPr>
        <w:ind w:left="720"/>
        <w:rPr>
          <w:rFonts w:asciiTheme="majorHAnsi" w:hAnsiTheme="majorHAnsi"/>
        </w:rPr>
      </w:pPr>
    </w:p>
    <w:p w14:paraId="5F5F3170" w14:textId="26A65E61" w:rsidR="00E64DFF" w:rsidRPr="00E64DFF" w:rsidRDefault="00FD15C6" w:rsidP="00FD15C6">
      <w:pPr>
        <w:ind w:left="720"/>
        <w:rPr>
          <w:rFonts w:asciiTheme="majorHAnsi" w:hAnsiTheme="majorHAnsi"/>
        </w:rPr>
      </w:pPr>
      <w:r>
        <w:rPr>
          <w:rFonts w:asciiTheme="majorHAnsi" w:hAnsiTheme="majorHAnsi"/>
        </w:rPr>
        <w:t xml:space="preserve">By focusing on the population-level </w:t>
      </w:r>
      <w:r w:rsidR="00761FB6">
        <w:rPr>
          <w:rFonts w:asciiTheme="majorHAnsi" w:hAnsiTheme="majorHAnsi"/>
        </w:rPr>
        <w:t xml:space="preserve">epidemiologic </w:t>
      </w:r>
      <w:r>
        <w:rPr>
          <w:rFonts w:asciiTheme="majorHAnsi" w:hAnsiTheme="majorHAnsi"/>
        </w:rPr>
        <w:t>projections, FlexDx is able to illustrate</w:t>
      </w:r>
      <w:r w:rsidR="002113A5" w:rsidRPr="002113A5">
        <w:rPr>
          <w:rFonts w:asciiTheme="majorHAnsi" w:hAnsiTheme="majorHAnsi"/>
        </w:rPr>
        <w:t xml:space="preserve"> important interactions between epidemiological parameters and projected impact.</w:t>
      </w:r>
      <w:r>
        <w:rPr>
          <w:rFonts w:asciiTheme="majorHAnsi" w:hAnsiTheme="majorHAnsi"/>
        </w:rPr>
        <w:t xml:space="preserve">  This becomes especially important as a basis for programmatic planning where implementation of different diagnostic strategies on </w:t>
      </w:r>
      <w:r w:rsidRPr="00FD15C6">
        <w:rPr>
          <w:rFonts w:asciiTheme="majorHAnsi" w:hAnsiTheme="majorHAnsi"/>
        </w:rPr>
        <w:t xml:space="preserve">actual population-level costs and impact </w:t>
      </w:r>
      <w:r>
        <w:rPr>
          <w:rFonts w:asciiTheme="majorHAnsi" w:hAnsiTheme="majorHAnsi"/>
        </w:rPr>
        <w:t xml:space="preserve">often </w:t>
      </w:r>
      <w:r w:rsidRPr="00FD15C6">
        <w:rPr>
          <w:rFonts w:asciiTheme="majorHAnsi" w:hAnsiTheme="majorHAnsi"/>
        </w:rPr>
        <w:t>differ dramatically</w:t>
      </w:r>
      <w:r>
        <w:rPr>
          <w:rFonts w:asciiTheme="majorHAnsi" w:hAnsiTheme="majorHAnsi"/>
        </w:rPr>
        <w:t xml:space="preserve"> across epidemiologic settings.  In this way, </w:t>
      </w:r>
      <w:r w:rsidR="00761FB6">
        <w:rPr>
          <w:rFonts w:asciiTheme="majorHAnsi" w:hAnsiTheme="majorHAnsi"/>
        </w:rPr>
        <w:t xml:space="preserve">epidemiologic </w:t>
      </w:r>
      <w:r>
        <w:rPr>
          <w:rFonts w:asciiTheme="majorHAnsi" w:hAnsiTheme="majorHAnsi"/>
        </w:rPr>
        <w:t xml:space="preserve">projections are most useful to serve as the basis </w:t>
      </w:r>
      <w:r w:rsidR="00670C30">
        <w:rPr>
          <w:rFonts w:asciiTheme="majorHAnsi" w:hAnsiTheme="majorHAnsi"/>
        </w:rPr>
        <w:t>for projecting future program and population needs.</w:t>
      </w:r>
    </w:p>
    <w:p w14:paraId="3FB62198" w14:textId="77777777" w:rsidR="000D60B6" w:rsidRDefault="000D60B6" w:rsidP="0073432B"/>
    <w:p w14:paraId="7CF51454" w14:textId="1D5014AA" w:rsidR="00DA5355" w:rsidRPr="0043454D" w:rsidRDefault="0043454D" w:rsidP="0043454D">
      <w:pPr>
        <w:ind w:left="720"/>
        <w:rPr>
          <w:rFonts w:asciiTheme="majorHAnsi" w:hAnsiTheme="majorHAnsi"/>
          <w:b/>
        </w:rPr>
      </w:pPr>
      <w:r>
        <w:rPr>
          <w:rFonts w:asciiTheme="majorHAnsi" w:hAnsiTheme="majorHAnsi"/>
        </w:rPr>
        <w:t>W</w:t>
      </w:r>
      <w:r w:rsidR="0011435E" w:rsidRPr="0043454D">
        <w:rPr>
          <w:rFonts w:asciiTheme="majorHAnsi" w:hAnsiTheme="majorHAnsi"/>
        </w:rPr>
        <w:t xml:space="preserve">hen </w:t>
      </w:r>
      <w:r>
        <w:rPr>
          <w:rFonts w:asciiTheme="majorHAnsi" w:hAnsiTheme="majorHAnsi"/>
        </w:rPr>
        <w:t xml:space="preserve">using </w:t>
      </w:r>
      <w:r w:rsidR="0011435E" w:rsidRPr="0043454D">
        <w:rPr>
          <w:rFonts w:asciiTheme="majorHAnsi" w:hAnsiTheme="majorHAnsi"/>
        </w:rPr>
        <w:t>the FlexDx TB Model</w:t>
      </w:r>
      <w:r w:rsidRPr="0043454D">
        <w:rPr>
          <w:rFonts w:asciiTheme="majorHAnsi" w:hAnsiTheme="majorHAnsi"/>
        </w:rPr>
        <w:t xml:space="preserve"> </w:t>
      </w:r>
      <w:r>
        <w:rPr>
          <w:rFonts w:asciiTheme="majorHAnsi" w:hAnsiTheme="majorHAnsi"/>
        </w:rPr>
        <w:t>to make projections</w:t>
      </w:r>
      <w:r w:rsidR="0011435E" w:rsidRPr="0043454D">
        <w:rPr>
          <w:rFonts w:asciiTheme="majorHAnsi" w:hAnsiTheme="majorHAnsi"/>
        </w:rPr>
        <w:t xml:space="preserve">, it is key that users examine the </w:t>
      </w:r>
      <w:r>
        <w:rPr>
          <w:rFonts w:asciiTheme="majorHAnsi" w:hAnsiTheme="majorHAnsi"/>
        </w:rPr>
        <w:t xml:space="preserve">estimated </w:t>
      </w:r>
      <w:r w:rsidR="0011435E" w:rsidRPr="0043454D">
        <w:rPr>
          <w:rFonts w:asciiTheme="majorHAnsi" w:hAnsiTheme="majorHAnsi"/>
        </w:rPr>
        <w:t>projection</w:t>
      </w:r>
      <w:r>
        <w:rPr>
          <w:rFonts w:asciiTheme="majorHAnsi" w:hAnsiTheme="majorHAnsi"/>
        </w:rPr>
        <w:t>s</w:t>
      </w:r>
      <w:r w:rsidR="0011435E" w:rsidRPr="0043454D">
        <w:rPr>
          <w:rFonts w:asciiTheme="majorHAnsi" w:hAnsiTheme="majorHAnsi"/>
        </w:rPr>
        <w:t xml:space="preserve"> carefully</w:t>
      </w:r>
      <w:r w:rsidR="00956179" w:rsidRPr="00956179">
        <w:rPr>
          <w:rFonts w:asciiTheme="majorHAnsi" w:hAnsiTheme="majorHAnsi"/>
        </w:rPr>
        <w:t xml:space="preserve"> </w:t>
      </w:r>
      <w:r w:rsidR="00956179" w:rsidRPr="0043454D">
        <w:rPr>
          <w:rFonts w:asciiTheme="majorHAnsi" w:hAnsiTheme="majorHAnsi"/>
        </w:rPr>
        <w:t>to ensure their application in your setting and to ensure that they are epidemiologically realistic</w:t>
      </w:r>
      <w:r w:rsidR="0011435E" w:rsidRPr="0043454D">
        <w:rPr>
          <w:rFonts w:asciiTheme="majorHAnsi" w:hAnsiTheme="majorHAnsi"/>
        </w:rPr>
        <w:t xml:space="preserve">.  FlexDx is intended to provide access to “first-pass” estimates </w:t>
      </w:r>
      <w:r>
        <w:rPr>
          <w:rFonts w:asciiTheme="majorHAnsi" w:hAnsiTheme="majorHAnsi"/>
        </w:rPr>
        <w:t>in a user-friendly format without the need for</w:t>
      </w:r>
      <w:r w:rsidR="0011435E" w:rsidRPr="0043454D">
        <w:rPr>
          <w:rFonts w:asciiTheme="majorHAnsi" w:hAnsiTheme="majorHAnsi"/>
        </w:rPr>
        <w:t xml:space="preserve"> more det</w:t>
      </w:r>
      <w:r>
        <w:rPr>
          <w:rFonts w:asciiTheme="majorHAnsi" w:hAnsiTheme="majorHAnsi"/>
        </w:rPr>
        <w:t xml:space="preserve">ailed and tightly fitted models.  However, FlexDx </w:t>
      </w:r>
      <w:r w:rsidR="0011435E" w:rsidRPr="0043454D">
        <w:rPr>
          <w:rFonts w:asciiTheme="majorHAnsi" w:hAnsiTheme="majorHAnsi"/>
        </w:rPr>
        <w:t xml:space="preserve">does not eliminate the </w:t>
      </w:r>
      <w:r w:rsidR="00956179">
        <w:rPr>
          <w:rFonts w:asciiTheme="majorHAnsi" w:hAnsiTheme="majorHAnsi"/>
        </w:rPr>
        <w:t>utility</w:t>
      </w:r>
      <w:r w:rsidR="00035CE3">
        <w:rPr>
          <w:rFonts w:asciiTheme="majorHAnsi" w:hAnsiTheme="majorHAnsi"/>
        </w:rPr>
        <w:t xml:space="preserve"> of</w:t>
      </w:r>
      <w:r w:rsidR="0011435E" w:rsidRPr="0043454D">
        <w:rPr>
          <w:rFonts w:asciiTheme="majorHAnsi" w:hAnsiTheme="majorHAnsi"/>
        </w:rPr>
        <w:t xml:space="preserve"> more </w:t>
      </w:r>
      <w:r w:rsidR="00956179">
        <w:rPr>
          <w:rFonts w:asciiTheme="majorHAnsi" w:hAnsiTheme="majorHAnsi"/>
        </w:rPr>
        <w:t xml:space="preserve">precise models incorporating </w:t>
      </w:r>
      <w:r w:rsidR="0011435E" w:rsidRPr="0043454D">
        <w:rPr>
          <w:rFonts w:asciiTheme="majorHAnsi" w:hAnsiTheme="majorHAnsi"/>
        </w:rPr>
        <w:t>additional setting-specific</w:t>
      </w:r>
      <w:r w:rsidR="00FB550E" w:rsidRPr="0043454D">
        <w:rPr>
          <w:rFonts w:asciiTheme="majorHAnsi" w:hAnsiTheme="majorHAnsi"/>
        </w:rPr>
        <w:t xml:space="preserve"> indicators (e.g., demographic and socioeconomic indicators) that are not included in estimating the FlexDx projections.</w:t>
      </w:r>
    </w:p>
    <w:p w14:paraId="0351A095" w14:textId="77777777" w:rsidR="00DA5355" w:rsidRDefault="00DA5355" w:rsidP="00DA5355"/>
    <w:p w14:paraId="6D8A1805" w14:textId="77777777" w:rsidR="00DA5355" w:rsidRDefault="00DA5355" w:rsidP="00DA5355"/>
    <w:p w14:paraId="7EFEC019" w14:textId="77777777" w:rsidR="00EF0360" w:rsidRPr="00DA5355" w:rsidRDefault="00EF0360" w:rsidP="00DA5355"/>
    <w:p w14:paraId="72C06C6E" w14:textId="5D643D77" w:rsidR="00FB550E" w:rsidRDefault="00FB550E" w:rsidP="00FB550E">
      <w:pPr>
        <w:pStyle w:val="Heading2"/>
        <w:spacing w:before="0" w:after="0"/>
        <w:ind w:firstLine="720"/>
        <w:rPr>
          <w:rFonts w:asciiTheme="majorHAnsi" w:hAnsiTheme="majorHAnsi"/>
          <w:i w:val="0"/>
          <w:sz w:val="24"/>
          <w:szCs w:val="24"/>
          <w:u w:val="single"/>
        </w:rPr>
      </w:pPr>
      <w:bookmarkStart w:id="6" w:name="_Toc273092014"/>
      <w:r w:rsidRPr="0073432B">
        <w:rPr>
          <w:rFonts w:asciiTheme="majorHAnsi" w:hAnsiTheme="majorHAnsi"/>
          <w:i w:val="0"/>
          <w:sz w:val="24"/>
          <w:szCs w:val="24"/>
          <w:u w:val="single"/>
        </w:rPr>
        <w:t>1.</w:t>
      </w:r>
      <w:r w:rsidR="00F47E90">
        <w:rPr>
          <w:rFonts w:asciiTheme="majorHAnsi" w:hAnsiTheme="majorHAnsi"/>
          <w:i w:val="0"/>
          <w:sz w:val="24"/>
          <w:szCs w:val="24"/>
          <w:u w:val="single"/>
        </w:rPr>
        <w:t>6</w:t>
      </w:r>
      <w:r w:rsidRPr="0073432B">
        <w:rPr>
          <w:rFonts w:asciiTheme="majorHAnsi" w:hAnsiTheme="majorHAnsi"/>
          <w:i w:val="0"/>
          <w:sz w:val="24"/>
          <w:szCs w:val="24"/>
          <w:u w:val="single"/>
        </w:rPr>
        <w:t xml:space="preserve"> </w:t>
      </w:r>
      <w:r>
        <w:rPr>
          <w:rFonts w:asciiTheme="majorHAnsi" w:hAnsiTheme="majorHAnsi"/>
          <w:i w:val="0"/>
          <w:sz w:val="24"/>
          <w:szCs w:val="24"/>
          <w:u w:val="single"/>
        </w:rPr>
        <w:tab/>
        <w:t>Limitations of the FlexDx TB Model</w:t>
      </w:r>
      <w:bookmarkEnd w:id="6"/>
    </w:p>
    <w:p w14:paraId="73CE5444" w14:textId="77777777" w:rsidR="00B47192" w:rsidRDefault="00B47192" w:rsidP="00BB0EAE">
      <w:pPr>
        <w:ind w:left="720"/>
        <w:rPr>
          <w:rFonts w:asciiTheme="majorHAnsi" w:hAnsiTheme="majorHAnsi"/>
        </w:rPr>
      </w:pPr>
    </w:p>
    <w:p w14:paraId="40B86C90" w14:textId="5317A811" w:rsidR="005D5BC7" w:rsidRDefault="005D5BC7" w:rsidP="00BB0EAE">
      <w:pPr>
        <w:ind w:left="720"/>
        <w:rPr>
          <w:rFonts w:asciiTheme="majorHAnsi" w:hAnsiTheme="majorHAnsi"/>
        </w:rPr>
      </w:pPr>
      <w:r w:rsidRPr="00BB0EAE">
        <w:rPr>
          <w:rFonts w:asciiTheme="majorHAnsi" w:hAnsiTheme="majorHAnsi"/>
        </w:rPr>
        <w:t>As with any modeling analysis, the FlexDx TB Model and the user generated results from the mode</w:t>
      </w:r>
      <w:r w:rsidR="009418B8">
        <w:rPr>
          <w:rFonts w:asciiTheme="majorHAnsi" w:hAnsiTheme="majorHAnsi"/>
        </w:rPr>
        <w:t>l</w:t>
      </w:r>
      <w:r w:rsidRPr="00BB0EAE">
        <w:rPr>
          <w:rFonts w:asciiTheme="majorHAnsi" w:hAnsiTheme="majorHAnsi"/>
        </w:rPr>
        <w:t xml:space="preserve"> have important limitations. </w:t>
      </w:r>
    </w:p>
    <w:p w14:paraId="4D83AD43" w14:textId="77777777" w:rsidR="00B47192" w:rsidRPr="00BB0EAE" w:rsidRDefault="00B47192" w:rsidP="00BB0EAE">
      <w:pPr>
        <w:ind w:left="720"/>
        <w:rPr>
          <w:rFonts w:asciiTheme="majorHAnsi" w:hAnsiTheme="majorHAnsi"/>
        </w:rPr>
      </w:pPr>
    </w:p>
    <w:p w14:paraId="6B3787C9" w14:textId="1A808ECA" w:rsidR="005D5BC7" w:rsidRDefault="005D5BC7" w:rsidP="00BB0EAE">
      <w:pPr>
        <w:pStyle w:val="ListParagraph"/>
        <w:numPr>
          <w:ilvl w:val="0"/>
          <w:numId w:val="14"/>
        </w:numPr>
        <w:rPr>
          <w:rFonts w:asciiTheme="majorHAnsi" w:hAnsiTheme="majorHAnsi"/>
        </w:rPr>
      </w:pPr>
      <w:r w:rsidRPr="00BB0EAE">
        <w:rPr>
          <w:rFonts w:asciiTheme="majorHAnsi" w:hAnsiTheme="majorHAnsi"/>
        </w:rPr>
        <w:t xml:space="preserve">In order to provide sufficient flexibility and generalizability, </w:t>
      </w:r>
      <w:r w:rsidR="00BB0EAE">
        <w:rPr>
          <w:rFonts w:asciiTheme="majorHAnsi" w:hAnsiTheme="majorHAnsi"/>
        </w:rPr>
        <w:t>FlexDx</w:t>
      </w:r>
      <w:r w:rsidRPr="00BB0EAE">
        <w:rPr>
          <w:rFonts w:asciiTheme="majorHAnsi" w:hAnsiTheme="majorHAnsi"/>
        </w:rPr>
        <w:t xml:space="preserve"> make</w:t>
      </w:r>
      <w:r w:rsidR="00BB0EAE">
        <w:rPr>
          <w:rFonts w:asciiTheme="majorHAnsi" w:hAnsiTheme="majorHAnsi"/>
        </w:rPr>
        <w:t>s</w:t>
      </w:r>
      <w:r w:rsidRPr="00BB0EAE">
        <w:rPr>
          <w:rFonts w:asciiTheme="majorHAnsi" w:hAnsiTheme="majorHAnsi"/>
        </w:rPr>
        <w:t xml:space="preserve"> a number of strong assumptions that include a constant population, homogeneous mixing, no change in parameter values over time, and simplistic incorporation of HIV and drug resistance. </w:t>
      </w:r>
    </w:p>
    <w:p w14:paraId="582B7957" w14:textId="77777777" w:rsidR="009A7FD8" w:rsidRPr="00BB0EAE" w:rsidRDefault="009A7FD8" w:rsidP="009A7FD8">
      <w:pPr>
        <w:pStyle w:val="ListParagraph"/>
        <w:ind w:left="1080"/>
        <w:rPr>
          <w:rFonts w:asciiTheme="majorHAnsi" w:hAnsiTheme="majorHAnsi"/>
        </w:rPr>
      </w:pPr>
    </w:p>
    <w:p w14:paraId="464A4247" w14:textId="087E5023" w:rsidR="005D5BC7" w:rsidRDefault="00BB0EAE" w:rsidP="00BB0EAE">
      <w:pPr>
        <w:pStyle w:val="ListParagraph"/>
        <w:numPr>
          <w:ilvl w:val="0"/>
          <w:numId w:val="14"/>
        </w:numPr>
        <w:rPr>
          <w:rFonts w:asciiTheme="majorHAnsi" w:hAnsiTheme="majorHAnsi"/>
        </w:rPr>
      </w:pPr>
      <w:r>
        <w:rPr>
          <w:rFonts w:asciiTheme="majorHAnsi" w:hAnsiTheme="majorHAnsi"/>
        </w:rPr>
        <w:t>FlexDx</w:t>
      </w:r>
      <w:r w:rsidR="005D5BC7" w:rsidRPr="00BB0EAE">
        <w:rPr>
          <w:rFonts w:asciiTheme="majorHAnsi" w:hAnsiTheme="majorHAnsi"/>
        </w:rPr>
        <w:t xml:space="preserve"> focuses on transmission dynamics and thus does not include pediatric TB and extrapulmonary TB; these largely non-infectious disease manifestations remain very important components of the TB epidemic that are not captured here. </w:t>
      </w:r>
    </w:p>
    <w:p w14:paraId="79D0D028" w14:textId="77777777" w:rsidR="00035CE3" w:rsidRPr="00BB0EAE" w:rsidRDefault="00035CE3" w:rsidP="0021047E">
      <w:pPr>
        <w:pStyle w:val="ListParagraph"/>
        <w:ind w:left="1080"/>
        <w:rPr>
          <w:rFonts w:asciiTheme="majorHAnsi" w:hAnsiTheme="majorHAnsi"/>
        </w:rPr>
      </w:pPr>
    </w:p>
    <w:p w14:paraId="32F2549E" w14:textId="2EF89136" w:rsidR="005D5BC7" w:rsidRDefault="00BB0EAE" w:rsidP="00BB0EAE">
      <w:pPr>
        <w:pStyle w:val="ListParagraph"/>
        <w:numPr>
          <w:ilvl w:val="0"/>
          <w:numId w:val="14"/>
        </w:numPr>
        <w:rPr>
          <w:rFonts w:asciiTheme="majorHAnsi" w:hAnsiTheme="majorHAnsi"/>
        </w:rPr>
      </w:pPr>
      <w:r>
        <w:rPr>
          <w:rFonts w:asciiTheme="majorHAnsi" w:hAnsiTheme="majorHAnsi"/>
        </w:rPr>
        <w:t xml:space="preserve">FlexDx was validated </w:t>
      </w:r>
      <w:r w:rsidR="005D5BC7" w:rsidRPr="00BB0EAE">
        <w:rPr>
          <w:rFonts w:asciiTheme="majorHAnsi" w:hAnsiTheme="majorHAnsi"/>
        </w:rPr>
        <w:t>against global estimates and other models</w:t>
      </w:r>
      <w:proofErr w:type="gramStart"/>
      <w:r w:rsidR="005D5BC7" w:rsidRPr="00BB0EAE">
        <w:rPr>
          <w:rFonts w:asciiTheme="majorHAnsi" w:hAnsiTheme="majorHAnsi"/>
        </w:rPr>
        <w:t>;</w:t>
      </w:r>
      <w:proofErr w:type="gramEnd"/>
      <w:r w:rsidR="005D5BC7" w:rsidRPr="00BB0EAE">
        <w:rPr>
          <w:rFonts w:asciiTheme="majorHAnsi" w:hAnsiTheme="majorHAnsi"/>
        </w:rPr>
        <w:t xml:space="preserve"> </w:t>
      </w:r>
      <w:r>
        <w:rPr>
          <w:rFonts w:asciiTheme="majorHAnsi" w:hAnsiTheme="majorHAnsi"/>
        </w:rPr>
        <w:t xml:space="preserve">though </w:t>
      </w:r>
      <w:r w:rsidR="005D5BC7" w:rsidRPr="00BB0EAE">
        <w:rPr>
          <w:rFonts w:asciiTheme="majorHAnsi" w:hAnsiTheme="majorHAnsi"/>
        </w:rPr>
        <w:t xml:space="preserve">ideally, further validation would be performed over time using field data across a wide variety of settings. </w:t>
      </w:r>
    </w:p>
    <w:p w14:paraId="16DAD8BF" w14:textId="77777777" w:rsidR="009A7FD8" w:rsidRPr="00BB0EAE" w:rsidRDefault="009A7FD8" w:rsidP="009A7FD8">
      <w:pPr>
        <w:pStyle w:val="ListParagraph"/>
        <w:ind w:left="1080"/>
        <w:rPr>
          <w:rFonts w:asciiTheme="majorHAnsi" w:hAnsiTheme="majorHAnsi"/>
        </w:rPr>
      </w:pPr>
    </w:p>
    <w:p w14:paraId="54E11A2B" w14:textId="77777777" w:rsidR="00E720B0" w:rsidRDefault="00E720B0" w:rsidP="00E720B0">
      <w:pPr>
        <w:pStyle w:val="ListParagraph"/>
        <w:numPr>
          <w:ilvl w:val="0"/>
          <w:numId w:val="14"/>
        </w:numPr>
        <w:rPr>
          <w:rFonts w:asciiTheme="majorHAnsi" w:hAnsiTheme="majorHAnsi"/>
        </w:rPr>
      </w:pPr>
      <w:r>
        <w:rPr>
          <w:rFonts w:asciiTheme="majorHAnsi" w:hAnsiTheme="majorHAnsi"/>
        </w:rPr>
        <w:t>T</w:t>
      </w:r>
      <w:r w:rsidR="005D5BC7" w:rsidRPr="00BB0EAE">
        <w:rPr>
          <w:rFonts w:asciiTheme="majorHAnsi" w:hAnsiTheme="majorHAnsi"/>
        </w:rPr>
        <w:t xml:space="preserve">he ability to input </w:t>
      </w:r>
      <w:r>
        <w:rPr>
          <w:rFonts w:asciiTheme="majorHAnsi" w:hAnsiTheme="majorHAnsi"/>
        </w:rPr>
        <w:t>FlexDx</w:t>
      </w:r>
      <w:r w:rsidR="005D5BC7" w:rsidRPr="00BB0EAE">
        <w:rPr>
          <w:rFonts w:asciiTheme="majorHAnsi" w:hAnsiTheme="majorHAnsi"/>
        </w:rPr>
        <w:t xml:space="preserve"> parameters is dependent upon the availability of data that may not be available for many sub-national settings. </w:t>
      </w:r>
      <w:r>
        <w:rPr>
          <w:rFonts w:asciiTheme="majorHAnsi" w:hAnsiTheme="majorHAnsi"/>
        </w:rPr>
        <w:t xml:space="preserve"> </w:t>
      </w:r>
    </w:p>
    <w:p w14:paraId="4CB81796" w14:textId="77777777" w:rsidR="00E720B0" w:rsidRDefault="00E720B0" w:rsidP="00E720B0">
      <w:pPr>
        <w:pStyle w:val="ListParagraph"/>
        <w:numPr>
          <w:ilvl w:val="0"/>
          <w:numId w:val="16"/>
        </w:numPr>
        <w:rPr>
          <w:rFonts w:asciiTheme="majorHAnsi" w:hAnsiTheme="majorHAnsi"/>
        </w:rPr>
      </w:pPr>
      <w:r w:rsidRPr="00E720B0">
        <w:rPr>
          <w:rFonts w:asciiTheme="majorHAnsi" w:hAnsiTheme="majorHAnsi"/>
        </w:rPr>
        <w:t xml:space="preserve">FlexDx is linked to WHO estimates </w:t>
      </w:r>
      <w:r w:rsidR="005D5BC7" w:rsidRPr="00E720B0">
        <w:rPr>
          <w:rFonts w:asciiTheme="majorHAnsi" w:hAnsiTheme="majorHAnsi"/>
        </w:rPr>
        <w:t>to allow user</w:t>
      </w:r>
      <w:r w:rsidRPr="00E720B0">
        <w:rPr>
          <w:rFonts w:asciiTheme="majorHAnsi" w:hAnsiTheme="majorHAnsi"/>
        </w:rPr>
        <w:t>s</w:t>
      </w:r>
      <w:r w:rsidR="005D5BC7" w:rsidRPr="00E720B0">
        <w:rPr>
          <w:rFonts w:asciiTheme="majorHAnsi" w:hAnsiTheme="majorHAnsi"/>
        </w:rPr>
        <w:t xml:space="preserve"> to select their country of interest to populate the TB incidence, MDR-TB prevalence, and adult HIV prevalence parameters using for the specified country. This linkage provides users with potentially applicable baseline estimates for the input parameters in their setting, which they could then vary to perform their own setting-specific sensitivity analysis. </w:t>
      </w:r>
    </w:p>
    <w:p w14:paraId="4CD324C5" w14:textId="4D6DB699" w:rsidR="00BB0EAE" w:rsidRDefault="005D5BC7" w:rsidP="00E720B0">
      <w:pPr>
        <w:pStyle w:val="ListParagraph"/>
        <w:numPr>
          <w:ilvl w:val="0"/>
          <w:numId w:val="16"/>
        </w:numPr>
        <w:rPr>
          <w:rFonts w:asciiTheme="majorHAnsi" w:hAnsiTheme="majorHAnsi"/>
        </w:rPr>
      </w:pPr>
      <w:r w:rsidRPr="00E720B0">
        <w:rPr>
          <w:rFonts w:asciiTheme="majorHAnsi" w:hAnsiTheme="majorHAnsi"/>
        </w:rPr>
        <w:t xml:space="preserve">Similarly, </w:t>
      </w:r>
      <w:r w:rsidR="00E720B0" w:rsidRPr="00E720B0">
        <w:rPr>
          <w:rFonts w:asciiTheme="majorHAnsi" w:hAnsiTheme="majorHAnsi"/>
        </w:rPr>
        <w:t>FlexDx</w:t>
      </w:r>
      <w:r w:rsidRPr="00E720B0">
        <w:rPr>
          <w:rFonts w:asciiTheme="majorHAnsi" w:hAnsiTheme="majorHAnsi"/>
        </w:rPr>
        <w:t xml:space="preserve"> provide</w:t>
      </w:r>
      <w:r w:rsidR="00E720B0" w:rsidRPr="00E720B0">
        <w:rPr>
          <w:rFonts w:asciiTheme="majorHAnsi" w:hAnsiTheme="majorHAnsi"/>
        </w:rPr>
        <w:t>s</w:t>
      </w:r>
      <w:r w:rsidRPr="00E720B0">
        <w:rPr>
          <w:rFonts w:asciiTheme="majorHAnsi" w:hAnsiTheme="majorHAnsi"/>
        </w:rPr>
        <w:t xml:space="preserve"> globally representative uniform cost estimates that are pre-populated to operate the model that can serve as baseline estimates or be used in sensitivity analysis for a given setting. </w:t>
      </w:r>
    </w:p>
    <w:p w14:paraId="64B9DE91" w14:textId="77777777" w:rsidR="009A7FD8" w:rsidRPr="00E720B0" w:rsidRDefault="009A7FD8" w:rsidP="009A7FD8">
      <w:pPr>
        <w:pStyle w:val="ListParagraph"/>
        <w:ind w:left="1620"/>
        <w:rPr>
          <w:rFonts w:asciiTheme="majorHAnsi" w:hAnsiTheme="majorHAnsi"/>
        </w:rPr>
      </w:pPr>
    </w:p>
    <w:p w14:paraId="6CA7CEFF" w14:textId="5AB45701" w:rsidR="005D5BC7" w:rsidRPr="00BB0EAE" w:rsidRDefault="00E720B0" w:rsidP="00BB0EAE">
      <w:pPr>
        <w:pStyle w:val="ListParagraph"/>
        <w:numPr>
          <w:ilvl w:val="0"/>
          <w:numId w:val="14"/>
        </w:numPr>
        <w:rPr>
          <w:rFonts w:asciiTheme="majorHAnsi" w:hAnsiTheme="majorHAnsi"/>
        </w:rPr>
      </w:pPr>
      <w:r>
        <w:rPr>
          <w:rFonts w:asciiTheme="majorHAnsi" w:hAnsiTheme="majorHAnsi"/>
        </w:rPr>
        <w:t>FlexDx provides</w:t>
      </w:r>
      <w:r w:rsidR="005D5BC7" w:rsidRPr="00BB0EAE">
        <w:rPr>
          <w:rFonts w:asciiTheme="majorHAnsi" w:hAnsiTheme="majorHAnsi"/>
        </w:rPr>
        <w:t xml:space="preserve"> users </w:t>
      </w:r>
      <w:r>
        <w:rPr>
          <w:rFonts w:asciiTheme="majorHAnsi" w:hAnsiTheme="majorHAnsi"/>
        </w:rPr>
        <w:t xml:space="preserve">with </w:t>
      </w:r>
      <w:r w:rsidR="005D5BC7" w:rsidRPr="00BB0EAE">
        <w:rPr>
          <w:rFonts w:asciiTheme="majorHAnsi" w:hAnsiTheme="majorHAnsi"/>
        </w:rPr>
        <w:t xml:space="preserve">the ability to specify TB incidence, MDR-TB prevalence, and adult HIV prevalence, </w:t>
      </w:r>
      <w:r>
        <w:rPr>
          <w:rFonts w:asciiTheme="majorHAnsi" w:hAnsiTheme="majorHAnsi"/>
        </w:rPr>
        <w:t xml:space="preserve">allowing for </w:t>
      </w:r>
      <w:r w:rsidR="005D5BC7" w:rsidRPr="00BB0EAE">
        <w:rPr>
          <w:rFonts w:asciiTheme="majorHAnsi" w:hAnsiTheme="majorHAnsi"/>
        </w:rPr>
        <w:t xml:space="preserve">a number of scenarios can be created (e.g., low TB incidence and very high adult HIV prevalence) that are not epidemiologically realistic. </w:t>
      </w:r>
    </w:p>
    <w:p w14:paraId="2A9365C2" w14:textId="17B43849" w:rsidR="00FB550E" w:rsidRDefault="00FB550E" w:rsidP="00FB550E"/>
    <w:p w14:paraId="4CA9DDF8" w14:textId="23DF44CC" w:rsidR="00FB550E" w:rsidRPr="00FB550E" w:rsidRDefault="00E720B0" w:rsidP="00E720B0">
      <w:pPr>
        <w:ind w:left="720"/>
      </w:pPr>
      <w:r>
        <w:rPr>
          <w:rFonts w:asciiTheme="majorHAnsi" w:hAnsiTheme="majorHAnsi"/>
        </w:rPr>
        <w:t xml:space="preserve">Thus, while FlexDx can be a very useful tool to provide access to “first-pass” estimates in </w:t>
      </w:r>
      <w:r w:rsidRPr="00E720B0">
        <w:rPr>
          <w:rFonts w:asciiTheme="majorHAnsi" w:hAnsiTheme="majorHAnsi"/>
        </w:rPr>
        <w:t xml:space="preserve">epidemiological </w:t>
      </w:r>
      <w:r>
        <w:rPr>
          <w:rFonts w:asciiTheme="majorHAnsi" w:hAnsiTheme="majorHAnsi"/>
        </w:rPr>
        <w:t xml:space="preserve">settings </w:t>
      </w:r>
      <w:r w:rsidRPr="00E720B0">
        <w:rPr>
          <w:rFonts w:asciiTheme="majorHAnsi" w:hAnsiTheme="majorHAnsi"/>
        </w:rPr>
        <w:t>(e.g., sub-district level data) that will never</w:t>
      </w:r>
      <w:r w:rsidR="00EA00A7">
        <w:rPr>
          <w:rFonts w:asciiTheme="majorHAnsi" w:hAnsiTheme="majorHAnsi"/>
        </w:rPr>
        <w:t xml:space="preserve"> be captured by </w:t>
      </w:r>
      <w:r>
        <w:rPr>
          <w:rFonts w:asciiTheme="majorHAnsi" w:hAnsiTheme="majorHAnsi"/>
        </w:rPr>
        <w:t xml:space="preserve">more detailed and </w:t>
      </w:r>
      <w:r w:rsidR="00EA00A7" w:rsidRPr="00E720B0">
        <w:rPr>
          <w:rFonts w:asciiTheme="majorHAnsi" w:hAnsiTheme="majorHAnsi"/>
        </w:rPr>
        <w:t>closely-calibrated TB transmission models</w:t>
      </w:r>
      <w:r>
        <w:rPr>
          <w:rFonts w:asciiTheme="majorHAnsi" w:hAnsiTheme="majorHAnsi"/>
        </w:rPr>
        <w:t>, it does not eliminate the necessity for more detailed models.</w:t>
      </w:r>
    </w:p>
    <w:p w14:paraId="1417DE86" w14:textId="77777777" w:rsidR="00FB550E" w:rsidRDefault="00FB550E" w:rsidP="00DA5355">
      <w:pPr>
        <w:pStyle w:val="Heading2"/>
        <w:spacing w:before="0" w:after="0"/>
        <w:ind w:firstLine="720"/>
        <w:rPr>
          <w:rFonts w:asciiTheme="majorHAnsi" w:hAnsiTheme="majorHAnsi"/>
          <w:i w:val="0"/>
          <w:sz w:val="24"/>
          <w:szCs w:val="24"/>
          <w:u w:val="single"/>
        </w:rPr>
      </w:pPr>
    </w:p>
    <w:p w14:paraId="65377718" w14:textId="77777777" w:rsidR="00EF0360" w:rsidRDefault="00EF0360" w:rsidP="00530EC8"/>
    <w:p w14:paraId="1BE0CA1C" w14:textId="77777777" w:rsidR="00EF0360" w:rsidRPr="00530EC8" w:rsidRDefault="00EF0360" w:rsidP="00530EC8"/>
    <w:p w14:paraId="4A671ED3" w14:textId="5EFF6D44" w:rsidR="008D5235" w:rsidRPr="0073432B" w:rsidRDefault="00D546E1" w:rsidP="00DA5355">
      <w:pPr>
        <w:pStyle w:val="Heading2"/>
        <w:spacing w:before="0" w:after="0"/>
        <w:ind w:firstLine="720"/>
        <w:rPr>
          <w:rFonts w:asciiTheme="majorHAnsi" w:hAnsiTheme="majorHAnsi"/>
          <w:i w:val="0"/>
          <w:sz w:val="24"/>
          <w:szCs w:val="24"/>
          <w:u w:val="single"/>
        </w:rPr>
      </w:pPr>
      <w:bookmarkStart w:id="7" w:name="_Toc273092015"/>
      <w:r w:rsidRPr="0073432B">
        <w:rPr>
          <w:rFonts w:asciiTheme="majorHAnsi" w:hAnsiTheme="majorHAnsi"/>
          <w:i w:val="0"/>
          <w:sz w:val="24"/>
          <w:szCs w:val="24"/>
          <w:u w:val="single"/>
        </w:rPr>
        <w:t>1.</w:t>
      </w:r>
      <w:r w:rsidR="00F47E90">
        <w:rPr>
          <w:rFonts w:asciiTheme="majorHAnsi" w:hAnsiTheme="majorHAnsi"/>
          <w:i w:val="0"/>
          <w:sz w:val="24"/>
          <w:szCs w:val="24"/>
          <w:u w:val="single"/>
        </w:rPr>
        <w:t>7</w:t>
      </w:r>
      <w:r w:rsidRPr="0073432B">
        <w:rPr>
          <w:rFonts w:asciiTheme="majorHAnsi" w:hAnsiTheme="majorHAnsi"/>
          <w:i w:val="0"/>
          <w:sz w:val="24"/>
          <w:szCs w:val="24"/>
          <w:u w:val="single"/>
        </w:rPr>
        <w:t xml:space="preserve"> </w:t>
      </w:r>
      <w:r w:rsidR="0073432B">
        <w:rPr>
          <w:rFonts w:asciiTheme="majorHAnsi" w:hAnsiTheme="majorHAnsi"/>
          <w:i w:val="0"/>
          <w:sz w:val="24"/>
          <w:szCs w:val="24"/>
          <w:u w:val="single"/>
        </w:rPr>
        <w:tab/>
      </w:r>
      <w:r w:rsidR="008D5235" w:rsidRPr="0073432B">
        <w:rPr>
          <w:rFonts w:asciiTheme="majorHAnsi" w:hAnsiTheme="majorHAnsi"/>
          <w:i w:val="0"/>
          <w:sz w:val="24"/>
          <w:szCs w:val="24"/>
          <w:u w:val="single"/>
        </w:rPr>
        <w:t>More information</w:t>
      </w:r>
      <w:r w:rsidRPr="0073432B">
        <w:rPr>
          <w:rFonts w:asciiTheme="majorHAnsi" w:hAnsiTheme="majorHAnsi"/>
          <w:i w:val="0"/>
          <w:sz w:val="24"/>
          <w:szCs w:val="24"/>
          <w:u w:val="single"/>
        </w:rPr>
        <w:t xml:space="preserve"> and </w:t>
      </w:r>
      <w:r w:rsidR="008D5235" w:rsidRPr="0073432B">
        <w:rPr>
          <w:rFonts w:asciiTheme="majorHAnsi" w:hAnsiTheme="majorHAnsi"/>
          <w:i w:val="0"/>
          <w:sz w:val="24"/>
          <w:szCs w:val="24"/>
          <w:u w:val="single"/>
        </w:rPr>
        <w:t>Software support</w:t>
      </w:r>
      <w:bookmarkEnd w:id="7"/>
    </w:p>
    <w:p w14:paraId="71165772" w14:textId="77777777" w:rsidR="008D5235" w:rsidRDefault="008D5235" w:rsidP="00D32A05">
      <w:pPr>
        <w:rPr>
          <w:rFonts w:asciiTheme="majorHAnsi" w:hAnsiTheme="majorHAnsi" w:cs="Gill Sans"/>
        </w:rPr>
      </w:pPr>
    </w:p>
    <w:p w14:paraId="6888DD1B" w14:textId="75F98CA4" w:rsidR="0073432B" w:rsidRDefault="0021047E" w:rsidP="0073432B">
      <w:pPr>
        <w:ind w:left="720"/>
        <w:rPr>
          <w:rFonts w:asciiTheme="majorHAnsi" w:hAnsiTheme="majorHAnsi" w:cs="Gill Sans"/>
        </w:rPr>
      </w:pPr>
      <w:r w:rsidRPr="0021047E">
        <w:rPr>
          <w:rFonts w:asciiTheme="majorHAnsi" w:hAnsiTheme="majorHAnsi" w:cs="Gill Sans"/>
        </w:rPr>
        <w:t xml:space="preserve">We have a manuscript that was published in </w:t>
      </w:r>
      <w:proofErr w:type="spellStart"/>
      <w:r w:rsidRPr="0021047E">
        <w:rPr>
          <w:rFonts w:asciiTheme="majorHAnsi" w:hAnsiTheme="majorHAnsi" w:cs="Gill Sans"/>
        </w:rPr>
        <w:t>eLife</w:t>
      </w:r>
      <w:proofErr w:type="spellEnd"/>
      <w:r w:rsidRPr="0021047E">
        <w:rPr>
          <w:rFonts w:asciiTheme="majorHAnsi" w:hAnsiTheme="majorHAnsi" w:cs="Gill Sans"/>
        </w:rPr>
        <w:t xml:space="preserve"> Sciences in 2014 that is available online at http://elifesciences.org/content/early/2014/06/04/eLife.02565 that provides additional details about the model.  This manuscript was published on an older version of the FlexDx TB Model, but the methodology is largely similar to the current version which includes interventions related to Xpert that were not originally incorporated. </w:t>
      </w:r>
      <w:r>
        <w:rPr>
          <w:rFonts w:asciiTheme="majorHAnsi" w:hAnsiTheme="majorHAnsi" w:cs="Gill Sans"/>
        </w:rPr>
        <w:t xml:space="preserve"> </w:t>
      </w:r>
      <w:r w:rsidRPr="0021047E">
        <w:rPr>
          <w:rFonts w:asciiTheme="majorHAnsi" w:hAnsiTheme="majorHAnsi" w:cs="Gill Sans"/>
        </w:rPr>
        <w:t xml:space="preserve"> </w:t>
      </w:r>
      <w:r w:rsidR="0073432B" w:rsidRPr="0073432B">
        <w:rPr>
          <w:rFonts w:asciiTheme="majorHAnsi" w:hAnsiTheme="majorHAnsi" w:cs="Gill Sans"/>
        </w:rPr>
        <w:t xml:space="preserve">Please email </w:t>
      </w:r>
      <w:r w:rsidR="00452E2A">
        <w:rPr>
          <w:rFonts w:asciiTheme="majorHAnsi" w:hAnsiTheme="majorHAnsi" w:cs="Gill Sans"/>
        </w:rPr>
        <w:t xml:space="preserve">Dr. </w:t>
      </w:r>
      <w:r w:rsidR="0073432B" w:rsidRPr="0073432B">
        <w:rPr>
          <w:rFonts w:asciiTheme="majorHAnsi" w:hAnsiTheme="majorHAnsi" w:cs="Gill Sans"/>
        </w:rPr>
        <w:t xml:space="preserve">David </w:t>
      </w:r>
      <w:r w:rsidR="00452E2A">
        <w:rPr>
          <w:rFonts w:asciiTheme="majorHAnsi" w:hAnsiTheme="majorHAnsi" w:cs="Gill Sans"/>
        </w:rPr>
        <w:t xml:space="preserve">W. </w:t>
      </w:r>
      <w:r w:rsidR="0073432B" w:rsidRPr="0073432B">
        <w:rPr>
          <w:rFonts w:asciiTheme="majorHAnsi" w:hAnsiTheme="majorHAnsi" w:cs="Gill Sans"/>
        </w:rPr>
        <w:t>Dowdy (ddowdy1@jhmi.edu) if you have any questions or problems related to using the FlexDx TB Model.</w:t>
      </w:r>
    </w:p>
    <w:p w14:paraId="79D8E36E" w14:textId="77777777" w:rsidR="0073432B" w:rsidRDefault="0073432B" w:rsidP="0073432B">
      <w:pPr>
        <w:ind w:left="720"/>
        <w:rPr>
          <w:rFonts w:asciiTheme="majorHAnsi" w:hAnsiTheme="majorHAnsi" w:cs="Gill Sans"/>
        </w:rPr>
      </w:pPr>
    </w:p>
    <w:p w14:paraId="37549CC2" w14:textId="3207A618" w:rsidR="0073432B" w:rsidRDefault="00A67E8F" w:rsidP="0073432B">
      <w:pPr>
        <w:ind w:left="720"/>
        <w:rPr>
          <w:rFonts w:asciiTheme="majorHAnsi" w:hAnsiTheme="majorHAnsi" w:cs="Gill Sans"/>
        </w:rPr>
      </w:pPr>
      <w:r>
        <w:rPr>
          <w:rFonts w:asciiTheme="majorHAnsi" w:hAnsiTheme="majorHAnsi" w:cs="Gill Sans"/>
        </w:rPr>
        <w:t>Additionally, a</w:t>
      </w:r>
      <w:r w:rsidR="0073432B" w:rsidRPr="0073432B">
        <w:rPr>
          <w:rFonts w:asciiTheme="majorHAnsi" w:hAnsiTheme="majorHAnsi" w:cs="Gill Sans"/>
        </w:rPr>
        <w:t xml:space="preserve">s with any modeling analysis, this research has important limitations. </w:t>
      </w:r>
      <w:r w:rsidR="0073432B" w:rsidRPr="0073432B">
        <w:rPr>
          <w:rFonts w:asciiTheme="majorHAnsi" w:hAnsiTheme="majorHAnsi" w:cs="Gill Sans"/>
          <w:b/>
        </w:rPr>
        <w:t xml:space="preserve"> </w:t>
      </w:r>
      <w:r w:rsidR="0073432B" w:rsidRPr="0073432B">
        <w:rPr>
          <w:rFonts w:asciiTheme="majorHAnsi" w:hAnsiTheme="majorHAnsi" w:cs="Gill Sans"/>
        </w:rPr>
        <w:t xml:space="preserve">We have done our best to benchmark this model against the published literature, but we also make our code freely available at </w:t>
      </w:r>
      <w:hyperlink r:id="rId12" w:history="1">
        <w:r w:rsidR="0073432B" w:rsidRPr="0073432B">
          <w:rPr>
            <w:rStyle w:val="Hyperlink"/>
            <w:rFonts w:asciiTheme="majorHAnsi" w:hAnsiTheme="majorHAnsi" w:cs="Gill Sans"/>
          </w:rPr>
          <w:t>https://github.com/JJPennington/FlexDx-TB-Web-Django</w:t>
        </w:r>
      </w:hyperlink>
      <w:r w:rsidR="0073432B" w:rsidRPr="0073432B">
        <w:rPr>
          <w:rFonts w:asciiTheme="majorHAnsi" w:hAnsiTheme="majorHAnsi" w:cs="Gill Sans"/>
        </w:rPr>
        <w:t xml:space="preserve">.  </w:t>
      </w:r>
    </w:p>
    <w:p w14:paraId="1099F544" w14:textId="77777777" w:rsidR="0073432B" w:rsidRDefault="0073432B" w:rsidP="0073432B">
      <w:pPr>
        <w:ind w:left="720"/>
        <w:rPr>
          <w:rFonts w:asciiTheme="majorHAnsi" w:hAnsiTheme="majorHAnsi" w:cs="Gill Sans"/>
        </w:rPr>
      </w:pPr>
    </w:p>
    <w:p w14:paraId="7D62E061" w14:textId="5DDC7035" w:rsidR="0073432B" w:rsidRDefault="00CC5B21" w:rsidP="0073432B">
      <w:pPr>
        <w:ind w:left="720"/>
        <w:rPr>
          <w:rFonts w:asciiTheme="majorHAnsi" w:hAnsiTheme="majorHAnsi" w:cs="Gill Sans"/>
        </w:rPr>
      </w:pPr>
      <w:r>
        <w:rPr>
          <w:rFonts w:asciiTheme="majorHAnsi" w:hAnsiTheme="majorHAnsi" w:cs="Gill Sans"/>
        </w:rPr>
        <w:t>For more information or to access the help files for the FlexDx Model, users can click on the ‘About’ and ‘Help’ buttons on the model input page.</w:t>
      </w:r>
    </w:p>
    <w:p w14:paraId="58B97578" w14:textId="77777777" w:rsidR="00CC5B21" w:rsidRDefault="00CC5B21" w:rsidP="0073432B">
      <w:pPr>
        <w:ind w:left="720"/>
        <w:rPr>
          <w:rFonts w:asciiTheme="majorHAnsi" w:hAnsiTheme="majorHAnsi" w:cs="Gill Sans"/>
        </w:rPr>
      </w:pPr>
    </w:p>
    <w:p w14:paraId="62D79E9B" w14:textId="2EB80982" w:rsidR="0044734F" w:rsidRDefault="00EF0360" w:rsidP="00CC5B21">
      <w:pPr>
        <w:rPr>
          <w:rFonts w:asciiTheme="majorHAnsi" w:hAnsiTheme="majorHAnsi" w:cs="Gill Sans"/>
        </w:rPr>
      </w:pPr>
      <w:r>
        <w:rPr>
          <w:rFonts w:asciiTheme="majorHAnsi" w:hAnsiTheme="majorHAnsi"/>
          <w:b/>
          <w:bCs/>
          <w:noProof/>
        </w:rPr>
        <mc:AlternateContent>
          <mc:Choice Requires="wps">
            <w:drawing>
              <wp:anchor distT="0" distB="0" distL="114300" distR="114300" simplePos="0" relativeHeight="251759616" behindDoc="0" locked="0" layoutInCell="1" allowOverlap="1" wp14:anchorId="1480BAA8" wp14:editId="2A03331C">
                <wp:simplePos x="0" y="0"/>
                <wp:positionH relativeFrom="column">
                  <wp:posOffset>2972970</wp:posOffset>
                </wp:positionH>
                <wp:positionV relativeFrom="paragraph">
                  <wp:posOffset>904240</wp:posOffset>
                </wp:positionV>
                <wp:extent cx="1600200" cy="9144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600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0AD5BC" w14:textId="16001234" w:rsidR="003C4A25" w:rsidRPr="00B87018" w:rsidRDefault="003C4A25" w:rsidP="00CC5B21">
                            <w:pPr>
                              <w:jc w:val="center"/>
                              <w:rPr>
                                <w:rFonts w:asciiTheme="majorHAnsi" w:hAnsiTheme="majorHAnsi"/>
                                <w:b/>
                                <w:color w:val="FF0000"/>
                              </w:rPr>
                            </w:pPr>
                            <w:r>
                              <w:rPr>
                                <w:rFonts w:asciiTheme="majorHAnsi" w:hAnsiTheme="majorHAnsi"/>
                                <w:b/>
                                <w:color w:val="FF0000"/>
                              </w:rPr>
                              <w:t>Click here for Help Files or more information about the model’s creators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028" type="#_x0000_t202" style="position:absolute;margin-left:234.1pt;margin-top:71.2pt;width:126pt;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" filled="f" stroked="f">
                <v:textbox>
                  <w:txbxContent>
                    <w:p w14:paraId="1F0AD5BC" w14:textId="16001234" w:rsidR="00631717" w:rsidRPr="00B87018" w:rsidRDefault="00631717" w:rsidP="00CC5B21">
                      <w:pPr>
                        <w:jc w:val="center"/>
                        <w:rPr>
                          <w:rFonts w:asciiTheme="majorHAnsi" w:hAnsiTheme="majorHAnsi"/>
                          <w:b/>
                          <w:color w:val="FF0000"/>
                        </w:rPr>
                      </w:pPr>
                      <w:r>
                        <w:rPr>
                          <w:rFonts w:asciiTheme="majorHAnsi" w:hAnsiTheme="majorHAnsi"/>
                          <w:b/>
                          <w:color w:val="FF0000"/>
                        </w:rPr>
                        <w:t>Click here for Help Files or more information about the model’s creators</w:t>
                      </w:r>
                    </w:p>
                  </w:txbxContent>
                </v:textbox>
              </v:shape>
            </w:pict>
          </mc:Fallback>
        </mc:AlternateContent>
      </w:r>
      <w:r w:rsidR="00CC5B21">
        <w:rPr>
          <w:noProof/>
        </w:rPr>
        <mc:AlternateContent>
          <mc:Choice Requires="wps">
            <w:drawing>
              <wp:anchor distT="0" distB="0" distL="114300" distR="114300" simplePos="0" relativeHeight="251758592" behindDoc="0" locked="0" layoutInCell="1" allowOverlap="1" wp14:anchorId="5CD8CAE2" wp14:editId="65518083">
                <wp:simplePos x="0" y="0"/>
                <wp:positionH relativeFrom="column">
                  <wp:posOffset>4394835</wp:posOffset>
                </wp:positionH>
                <wp:positionV relativeFrom="paragraph">
                  <wp:posOffset>1189990</wp:posOffset>
                </wp:positionV>
                <wp:extent cx="1028700" cy="342900"/>
                <wp:effectExtent l="50800" t="101600" r="0" b="114300"/>
                <wp:wrapNone/>
                <wp:docPr id="208" name="Straight Arrow Connector 208"/>
                <wp:cNvGraphicFramePr/>
                <a:graphic xmlns:a="http://schemas.openxmlformats.org/drawingml/2006/main">
                  <a:graphicData uri="http://schemas.microsoft.com/office/word/2010/wordprocessingShape">
                    <wps:wsp>
                      <wps:cNvCnPr/>
                      <wps:spPr>
                        <a:xfrm flipV="1">
                          <a:off x="0" y="0"/>
                          <a:ext cx="1028700" cy="342900"/>
                        </a:xfrm>
                        <a:prstGeom prst="straightConnector1">
                          <a:avLst/>
                        </a:prstGeom>
                        <a:ln w="38100" cmpd="sng">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208" o:spid="_x0000_s1026" type="#_x0000_t32" style="position:absolute;margin-left:346.05pt;margin-top:93.7pt;width:81pt;height:2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" strokecolor="red" strokeweight="3pt">
                <v:stroke endarrow="open"/>
                <v:shadow on="t" opacity="26214f" mv:blur="50800f" origin="-.5,-.5" offset="26941emu,26941emu"/>
              </v:shape>
            </w:pict>
          </mc:Fallback>
        </mc:AlternateContent>
      </w:r>
      <w:r w:rsidR="00CC5B21">
        <w:rPr>
          <w:rFonts w:asciiTheme="majorHAnsi" w:hAnsiTheme="majorHAnsi"/>
          <w:b/>
          <w:bCs/>
          <w:noProof/>
        </w:rPr>
        <mc:AlternateContent>
          <mc:Choice Requires="wps">
            <w:drawing>
              <wp:anchor distT="0" distB="0" distL="114300" distR="114300" simplePos="0" relativeHeight="251757568" behindDoc="0" locked="0" layoutInCell="1" allowOverlap="1" wp14:anchorId="4D092440" wp14:editId="28DB9F33">
                <wp:simplePos x="0" y="0"/>
                <wp:positionH relativeFrom="column">
                  <wp:posOffset>4966335</wp:posOffset>
                </wp:positionH>
                <wp:positionV relativeFrom="paragraph">
                  <wp:posOffset>847090</wp:posOffset>
                </wp:positionV>
                <wp:extent cx="1257300" cy="287020"/>
                <wp:effectExtent l="76200" t="50800" r="12700" b="93980"/>
                <wp:wrapNone/>
                <wp:docPr id="207" name="Oval 207"/>
                <wp:cNvGraphicFramePr/>
                <a:graphic xmlns:a="http://schemas.openxmlformats.org/drawingml/2006/main">
                  <a:graphicData uri="http://schemas.microsoft.com/office/word/2010/wordprocessingShape">
                    <wps:wsp>
                      <wps:cNvSpPr/>
                      <wps:spPr>
                        <a:xfrm>
                          <a:off x="0" y="0"/>
                          <a:ext cx="1257300" cy="287020"/>
                        </a:xfrm>
                        <a:prstGeom prst="ellipse">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7" o:spid="_x0000_s1026" style="position:absolute;margin-left:391.05pt;margin-top:66.7pt;width:99pt;height:22.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" filled="f" strokecolor="red" strokeweight="3pt">
                <v:shadow on="t" opacity="22937f" mv:blur="40000f" origin=",.5" offset="0,23000emu"/>
              </v:oval>
            </w:pict>
          </mc:Fallback>
        </mc:AlternateContent>
      </w:r>
      <w:r w:rsidR="00CC5B21">
        <w:rPr>
          <w:rFonts w:asciiTheme="majorHAnsi" w:hAnsiTheme="majorHAnsi"/>
          <w:i/>
          <w:noProof/>
        </w:rPr>
        <w:drawing>
          <wp:inline distT="0" distB="0" distL="0" distR="0" wp14:anchorId="633C4C19" wp14:editId="35D13E70">
            <wp:extent cx="5943600" cy="1309036"/>
            <wp:effectExtent l="50800" t="50800" r="127000" b="139065"/>
            <wp:docPr id="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b="73696"/>
                    <a:stretch/>
                  </pic:blipFill>
                  <pic:spPr bwMode="auto">
                    <a:xfrm>
                      <a:off x="0" y="0"/>
                      <a:ext cx="5943600" cy="1309036"/>
                    </a:xfrm>
                    <a:prstGeom prst="rect">
                      <a:avLst/>
                    </a:prstGeom>
                    <a:noFill/>
                    <a:ln w="9525" cap="flat" cmpd="sng" algn="ctr">
                      <a:solidFill>
                        <a:srgbClr val="1F497D"/>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F7F0C9" w14:textId="041C6E3F" w:rsidR="0044734F" w:rsidRDefault="0044734F" w:rsidP="009A7FD8">
      <w:pPr>
        <w:rPr>
          <w:rFonts w:asciiTheme="majorHAnsi" w:hAnsiTheme="majorHAnsi" w:cs="Gill Sans"/>
        </w:rPr>
      </w:pPr>
    </w:p>
    <w:p w14:paraId="0D65072C" w14:textId="256BA0BA" w:rsidR="00987933" w:rsidRDefault="00987933" w:rsidP="009A7FD8">
      <w:pPr>
        <w:rPr>
          <w:rFonts w:asciiTheme="majorHAnsi" w:hAnsiTheme="majorHAnsi" w:cs="Gill Sans"/>
        </w:rPr>
      </w:pPr>
    </w:p>
    <w:p w14:paraId="0EA057C2" w14:textId="77777777" w:rsidR="00987933" w:rsidRDefault="00987933" w:rsidP="009A7FD8">
      <w:pPr>
        <w:rPr>
          <w:rFonts w:asciiTheme="majorHAnsi" w:hAnsiTheme="majorHAnsi" w:cs="Gill Sans"/>
        </w:rPr>
      </w:pPr>
    </w:p>
    <w:p w14:paraId="0E1C734D" w14:textId="77777777" w:rsidR="00EF0360" w:rsidRDefault="00EF0360" w:rsidP="009A7FD8">
      <w:pPr>
        <w:rPr>
          <w:rFonts w:asciiTheme="majorHAnsi" w:hAnsiTheme="majorHAnsi" w:cs="Gill Sans"/>
        </w:rPr>
      </w:pPr>
    </w:p>
    <w:p w14:paraId="747FF9F5" w14:textId="77777777" w:rsidR="00EF0360" w:rsidRDefault="00EF0360" w:rsidP="009A7FD8">
      <w:pPr>
        <w:rPr>
          <w:rFonts w:asciiTheme="majorHAnsi" w:hAnsiTheme="majorHAnsi" w:cs="Gill Sans"/>
        </w:rPr>
      </w:pPr>
    </w:p>
    <w:p w14:paraId="6CA5138D" w14:textId="77777777" w:rsidR="00EF0360" w:rsidRDefault="00EF0360" w:rsidP="009A7FD8">
      <w:pPr>
        <w:rPr>
          <w:rFonts w:asciiTheme="majorHAnsi" w:hAnsiTheme="majorHAnsi" w:cs="Gill Sans"/>
        </w:rPr>
      </w:pPr>
    </w:p>
    <w:p w14:paraId="13EC09A0" w14:textId="77777777" w:rsidR="00EF0360" w:rsidRDefault="00EF0360" w:rsidP="009A7FD8">
      <w:pPr>
        <w:rPr>
          <w:rFonts w:asciiTheme="majorHAnsi" w:hAnsiTheme="majorHAnsi" w:cs="Gill Sans"/>
        </w:rPr>
      </w:pPr>
    </w:p>
    <w:p w14:paraId="613A0D46" w14:textId="77777777" w:rsidR="00EF0360" w:rsidRDefault="00EF0360" w:rsidP="009A7FD8">
      <w:pPr>
        <w:rPr>
          <w:rFonts w:asciiTheme="majorHAnsi" w:hAnsiTheme="majorHAnsi" w:cs="Gill Sans"/>
        </w:rPr>
      </w:pPr>
    </w:p>
    <w:p w14:paraId="0B1C2195" w14:textId="77777777" w:rsidR="00EF0360" w:rsidRDefault="00EF0360" w:rsidP="009A7FD8">
      <w:pPr>
        <w:rPr>
          <w:rFonts w:asciiTheme="majorHAnsi" w:hAnsiTheme="majorHAnsi" w:cs="Gill Sans"/>
        </w:rPr>
      </w:pPr>
    </w:p>
    <w:p w14:paraId="5140FADD" w14:textId="77777777" w:rsidR="00EF0360" w:rsidRDefault="00EF0360" w:rsidP="009A7FD8">
      <w:pPr>
        <w:rPr>
          <w:rFonts w:asciiTheme="majorHAnsi" w:hAnsiTheme="majorHAnsi" w:cs="Gill Sans"/>
        </w:rPr>
      </w:pPr>
    </w:p>
    <w:p w14:paraId="44E4D0CB" w14:textId="77777777" w:rsidR="00EF0360" w:rsidRDefault="00EF0360" w:rsidP="009A7FD8">
      <w:pPr>
        <w:rPr>
          <w:rFonts w:asciiTheme="majorHAnsi" w:hAnsiTheme="majorHAnsi" w:cs="Gill Sans"/>
        </w:rPr>
      </w:pPr>
    </w:p>
    <w:p w14:paraId="192AD3CA" w14:textId="77777777" w:rsidR="00EF0360" w:rsidRDefault="00EF0360" w:rsidP="009A7FD8">
      <w:pPr>
        <w:rPr>
          <w:rFonts w:asciiTheme="majorHAnsi" w:hAnsiTheme="majorHAnsi" w:cs="Gill Sans"/>
        </w:rPr>
      </w:pPr>
    </w:p>
    <w:p w14:paraId="1B0BB045" w14:textId="77777777" w:rsidR="00EF0360" w:rsidRDefault="00EF0360" w:rsidP="009A7FD8">
      <w:pPr>
        <w:rPr>
          <w:rFonts w:asciiTheme="majorHAnsi" w:hAnsiTheme="majorHAnsi" w:cs="Gill Sans"/>
        </w:rPr>
      </w:pPr>
    </w:p>
    <w:p w14:paraId="2A761046" w14:textId="77777777" w:rsidR="00EF0360" w:rsidRDefault="00EF0360" w:rsidP="009A7FD8">
      <w:pPr>
        <w:rPr>
          <w:rFonts w:asciiTheme="majorHAnsi" w:hAnsiTheme="majorHAnsi" w:cs="Gill Sans"/>
        </w:rPr>
      </w:pPr>
    </w:p>
    <w:p w14:paraId="0E5B12AB" w14:textId="77777777" w:rsidR="00EF0360" w:rsidRDefault="00EF0360" w:rsidP="009A7FD8">
      <w:pPr>
        <w:rPr>
          <w:rFonts w:asciiTheme="majorHAnsi" w:hAnsiTheme="majorHAnsi" w:cs="Gill Sans"/>
        </w:rPr>
      </w:pPr>
    </w:p>
    <w:p w14:paraId="56E7D74D" w14:textId="77777777" w:rsidR="00EF0360" w:rsidRDefault="00EF0360" w:rsidP="009A7FD8">
      <w:pPr>
        <w:rPr>
          <w:rFonts w:asciiTheme="majorHAnsi" w:hAnsiTheme="majorHAnsi" w:cs="Gill Sans"/>
        </w:rPr>
      </w:pPr>
    </w:p>
    <w:p w14:paraId="173B931F" w14:textId="77777777" w:rsidR="00EF0360" w:rsidRDefault="00EF0360" w:rsidP="009A7FD8">
      <w:pPr>
        <w:rPr>
          <w:rFonts w:asciiTheme="majorHAnsi" w:hAnsiTheme="majorHAnsi" w:cs="Gill Sans"/>
        </w:rPr>
      </w:pPr>
    </w:p>
    <w:p w14:paraId="6387C02F" w14:textId="77777777" w:rsidR="00EF0360" w:rsidRDefault="00EF0360" w:rsidP="009A7FD8">
      <w:pPr>
        <w:rPr>
          <w:rFonts w:asciiTheme="majorHAnsi" w:hAnsiTheme="majorHAnsi" w:cs="Gill Sans"/>
        </w:rPr>
      </w:pPr>
    </w:p>
    <w:p w14:paraId="69E4C68E" w14:textId="77777777" w:rsidR="00EF0360" w:rsidRDefault="00EF0360" w:rsidP="009A7FD8">
      <w:pPr>
        <w:rPr>
          <w:rFonts w:asciiTheme="majorHAnsi" w:hAnsiTheme="majorHAnsi" w:cs="Gill Sans"/>
        </w:rPr>
      </w:pPr>
    </w:p>
    <w:p w14:paraId="08A21C9E" w14:textId="77777777" w:rsidR="00EF0360" w:rsidRDefault="00EF0360" w:rsidP="009A7FD8">
      <w:pPr>
        <w:rPr>
          <w:rFonts w:asciiTheme="majorHAnsi" w:hAnsiTheme="majorHAnsi" w:cs="Gill Sans"/>
        </w:rPr>
      </w:pPr>
    </w:p>
    <w:p w14:paraId="4E308382" w14:textId="77777777" w:rsidR="00EF0360" w:rsidRDefault="00EF0360" w:rsidP="009A7FD8">
      <w:pPr>
        <w:rPr>
          <w:rFonts w:asciiTheme="majorHAnsi" w:hAnsiTheme="majorHAnsi" w:cs="Gill Sans"/>
        </w:rPr>
      </w:pPr>
    </w:p>
    <w:p w14:paraId="3631EF37" w14:textId="77777777" w:rsidR="00EF0360" w:rsidRDefault="00EF0360" w:rsidP="009A7FD8">
      <w:pPr>
        <w:rPr>
          <w:rFonts w:asciiTheme="majorHAnsi" w:hAnsiTheme="majorHAnsi" w:cs="Gill Sans"/>
        </w:rPr>
      </w:pPr>
    </w:p>
    <w:p w14:paraId="34B2D46B" w14:textId="77777777" w:rsidR="00EF0360" w:rsidRDefault="00EF0360" w:rsidP="009A7FD8">
      <w:pPr>
        <w:rPr>
          <w:rFonts w:asciiTheme="majorHAnsi" w:hAnsiTheme="majorHAnsi" w:cs="Gill Sans"/>
        </w:rPr>
      </w:pPr>
    </w:p>
    <w:p w14:paraId="4B8BD2A1" w14:textId="77777777" w:rsidR="00EF0360" w:rsidRDefault="00EF0360" w:rsidP="009A7FD8">
      <w:pPr>
        <w:rPr>
          <w:rFonts w:asciiTheme="majorHAnsi" w:hAnsiTheme="majorHAnsi" w:cs="Gill Sans"/>
        </w:rPr>
      </w:pPr>
    </w:p>
    <w:p w14:paraId="4E1C4873" w14:textId="77777777" w:rsidR="00EF0360" w:rsidRDefault="00EF0360" w:rsidP="009A7FD8">
      <w:pPr>
        <w:rPr>
          <w:rFonts w:asciiTheme="majorHAnsi" w:hAnsiTheme="majorHAnsi" w:cs="Gill Sans"/>
        </w:rPr>
      </w:pPr>
    </w:p>
    <w:p w14:paraId="2E143513" w14:textId="77777777" w:rsidR="00EF0360" w:rsidRDefault="00EF0360" w:rsidP="009A7FD8">
      <w:pPr>
        <w:rPr>
          <w:rFonts w:asciiTheme="majorHAnsi" w:hAnsiTheme="majorHAnsi" w:cs="Gill Sans"/>
        </w:rPr>
      </w:pPr>
    </w:p>
    <w:p w14:paraId="5844F6D0" w14:textId="77777777" w:rsidR="00EF0360" w:rsidRDefault="00EF0360" w:rsidP="009A7FD8">
      <w:pPr>
        <w:rPr>
          <w:rFonts w:asciiTheme="majorHAnsi" w:hAnsiTheme="majorHAnsi" w:cs="Gill Sans"/>
        </w:rPr>
      </w:pPr>
    </w:p>
    <w:p w14:paraId="68BD6C64" w14:textId="77777777" w:rsidR="00EF0360" w:rsidRDefault="00EF0360" w:rsidP="009A7FD8">
      <w:pPr>
        <w:rPr>
          <w:rFonts w:asciiTheme="majorHAnsi" w:hAnsiTheme="majorHAnsi" w:cs="Gill Sans"/>
        </w:rPr>
      </w:pPr>
    </w:p>
    <w:p w14:paraId="45F42892" w14:textId="77777777" w:rsidR="00EF0360" w:rsidRPr="00D32A05" w:rsidRDefault="00EF0360" w:rsidP="009A7FD8">
      <w:pPr>
        <w:rPr>
          <w:rFonts w:asciiTheme="majorHAnsi" w:hAnsiTheme="majorHAnsi" w:cs="Gill Sans"/>
        </w:rPr>
      </w:pPr>
    </w:p>
    <w:p w14:paraId="42C546A0" w14:textId="77777777" w:rsidR="00EF0360" w:rsidRDefault="00EF0360" w:rsidP="00D32A05">
      <w:pPr>
        <w:pStyle w:val="Heading1"/>
        <w:spacing w:before="0" w:after="0"/>
        <w:rPr>
          <w:rFonts w:asciiTheme="majorHAnsi" w:hAnsiTheme="majorHAnsi"/>
          <w:szCs w:val="24"/>
        </w:rPr>
      </w:pPr>
    </w:p>
    <w:p w14:paraId="0125A59B" w14:textId="7A7B82F5" w:rsidR="008D5235" w:rsidRPr="00515376" w:rsidRDefault="008D5235" w:rsidP="00D32A05">
      <w:pPr>
        <w:pStyle w:val="Heading1"/>
        <w:spacing w:before="0" w:after="0"/>
        <w:rPr>
          <w:rFonts w:asciiTheme="majorHAnsi" w:hAnsiTheme="majorHAnsi"/>
          <w:szCs w:val="24"/>
        </w:rPr>
      </w:pPr>
      <w:bookmarkStart w:id="8" w:name="_Toc273092016"/>
      <w:r w:rsidRPr="00515376">
        <w:rPr>
          <w:rFonts w:asciiTheme="majorHAnsi" w:hAnsiTheme="majorHAnsi"/>
          <w:szCs w:val="24"/>
        </w:rPr>
        <w:t xml:space="preserve">Part II: </w:t>
      </w:r>
      <w:r w:rsidR="00515376" w:rsidRPr="00515376">
        <w:rPr>
          <w:rFonts w:asciiTheme="majorHAnsi" w:hAnsiTheme="majorHAnsi"/>
          <w:szCs w:val="24"/>
        </w:rPr>
        <w:t>Using</w:t>
      </w:r>
      <w:r w:rsidRPr="00515376">
        <w:rPr>
          <w:rFonts w:asciiTheme="majorHAnsi" w:hAnsiTheme="majorHAnsi"/>
          <w:szCs w:val="24"/>
        </w:rPr>
        <w:t xml:space="preserve"> </w:t>
      </w:r>
      <w:r w:rsidR="00D6182C" w:rsidRPr="00515376">
        <w:rPr>
          <w:rFonts w:asciiTheme="majorHAnsi" w:hAnsiTheme="majorHAnsi"/>
          <w:szCs w:val="24"/>
        </w:rPr>
        <w:t xml:space="preserve">the </w:t>
      </w:r>
      <w:r w:rsidRPr="00515376">
        <w:rPr>
          <w:rFonts w:asciiTheme="majorHAnsi" w:hAnsiTheme="majorHAnsi"/>
          <w:szCs w:val="24"/>
        </w:rPr>
        <w:t>FlexDx</w:t>
      </w:r>
      <w:r w:rsidR="00D6182C" w:rsidRPr="00515376">
        <w:rPr>
          <w:rFonts w:asciiTheme="majorHAnsi" w:hAnsiTheme="majorHAnsi"/>
          <w:szCs w:val="24"/>
        </w:rPr>
        <w:t xml:space="preserve"> TB Model</w:t>
      </w:r>
      <w:bookmarkEnd w:id="8"/>
    </w:p>
    <w:p w14:paraId="5546EFA9" w14:textId="77777777" w:rsidR="0073432B" w:rsidRDefault="0073432B" w:rsidP="0073432B"/>
    <w:p w14:paraId="25333CF2" w14:textId="77777777" w:rsidR="00EF0360" w:rsidRDefault="00EF0360" w:rsidP="0073432B"/>
    <w:p w14:paraId="6987D806" w14:textId="29D78D34" w:rsidR="00DC0B6B" w:rsidRDefault="00631717" w:rsidP="0073432B">
      <w:r>
        <w:rPr>
          <w:noProof/>
        </w:rPr>
        <w:drawing>
          <wp:inline distT="0" distB="0" distL="0" distR="0" wp14:anchorId="75CCF3C3" wp14:editId="7974AE99">
            <wp:extent cx="5943600" cy="5828618"/>
            <wp:effectExtent l="50800" t="50800" r="127000" b="11557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828618"/>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5BCA7036" w14:textId="77777777" w:rsidR="008E6848" w:rsidRPr="0073432B" w:rsidRDefault="008E6848" w:rsidP="0073432B"/>
    <w:p w14:paraId="39B5DB11" w14:textId="77777777" w:rsidR="00EF0360" w:rsidRDefault="008D5235" w:rsidP="00D32A05">
      <w:pPr>
        <w:pStyle w:val="Heading2"/>
        <w:spacing w:before="0" w:after="0"/>
        <w:rPr>
          <w:rFonts w:asciiTheme="majorHAnsi" w:hAnsiTheme="majorHAnsi"/>
          <w:i w:val="0"/>
          <w:sz w:val="24"/>
          <w:szCs w:val="24"/>
        </w:rPr>
      </w:pPr>
      <w:r w:rsidRPr="00452E2A">
        <w:rPr>
          <w:rFonts w:asciiTheme="majorHAnsi" w:hAnsiTheme="majorHAnsi"/>
          <w:i w:val="0"/>
          <w:sz w:val="24"/>
          <w:szCs w:val="24"/>
        </w:rPr>
        <w:tab/>
      </w:r>
    </w:p>
    <w:p w14:paraId="31527FD7" w14:textId="77777777" w:rsidR="00EF0360" w:rsidRDefault="00EF0360" w:rsidP="00EF0360"/>
    <w:p w14:paraId="0A7E8450" w14:textId="77777777" w:rsidR="00EF0360" w:rsidRDefault="00EF0360" w:rsidP="00EF0360"/>
    <w:p w14:paraId="32A6AE6E" w14:textId="77777777" w:rsidR="00EF0360" w:rsidRDefault="00EF0360" w:rsidP="00EF0360"/>
    <w:p w14:paraId="37C33612" w14:textId="77777777" w:rsidR="00EF0360" w:rsidRDefault="00EF0360" w:rsidP="00EF0360"/>
    <w:p w14:paraId="56FE2069" w14:textId="77777777" w:rsidR="00EF0360" w:rsidRPr="00524052" w:rsidRDefault="00EF0360" w:rsidP="00EF0360"/>
    <w:p w14:paraId="1C4EE215" w14:textId="01956FB6" w:rsidR="008D5235" w:rsidRPr="008D705F" w:rsidRDefault="00D546E1" w:rsidP="00524052">
      <w:pPr>
        <w:pStyle w:val="Heading2"/>
        <w:spacing w:before="0" w:after="0"/>
        <w:ind w:firstLine="720"/>
        <w:rPr>
          <w:rFonts w:asciiTheme="majorHAnsi" w:hAnsiTheme="majorHAnsi"/>
          <w:i w:val="0"/>
          <w:sz w:val="24"/>
          <w:szCs w:val="24"/>
          <w:u w:val="single"/>
        </w:rPr>
      </w:pPr>
      <w:bookmarkStart w:id="9" w:name="_Toc273092017"/>
      <w:r w:rsidRPr="008D705F">
        <w:rPr>
          <w:rFonts w:asciiTheme="majorHAnsi" w:hAnsiTheme="majorHAnsi"/>
          <w:i w:val="0"/>
          <w:sz w:val="24"/>
          <w:szCs w:val="24"/>
          <w:u w:val="single"/>
        </w:rPr>
        <w:t>2.</w:t>
      </w:r>
      <w:r w:rsidR="00E62E18">
        <w:rPr>
          <w:rFonts w:asciiTheme="majorHAnsi" w:hAnsiTheme="majorHAnsi"/>
          <w:i w:val="0"/>
          <w:sz w:val="24"/>
          <w:szCs w:val="24"/>
          <w:u w:val="single"/>
        </w:rPr>
        <w:t>1</w:t>
      </w:r>
      <w:r w:rsidRPr="008D705F">
        <w:rPr>
          <w:rFonts w:asciiTheme="majorHAnsi" w:hAnsiTheme="majorHAnsi"/>
          <w:i w:val="0"/>
          <w:sz w:val="24"/>
          <w:szCs w:val="24"/>
          <w:u w:val="single"/>
        </w:rPr>
        <w:t xml:space="preserve"> </w:t>
      </w:r>
      <w:r w:rsidR="00452E2A" w:rsidRPr="008D705F">
        <w:rPr>
          <w:rFonts w:asciiTheme="majorHAnsi" w:hAnsiTheme="majorHAnsi"/>
          <w:i w:val="0"/>
          <w:sz w:val="24"/>
          <w:szCs w:val="24"/>
          <w:u w:val="single"/>
        </w:rPr>
        <w:tab/>
      </w:r>
      <w:r w:rsidR="00E62E18">
        <w:rPr>
          <w:rFonts w:asciiTheme="majorHAnsi" w:hAnsiTheme="majorHAnsi"/>
          <w:i w:val="0"/>
          <w:sz w:val="24"/>
          <w:szCs w:val="24"/>
          <w:u w:val="single"/>
        </w:rPr>
        <w:t xml:space="preserve">Getting started - </w:t>
      </w:r>
      <w:r w:rsidR="006E24DA">
        <w:rPr>
          <w:rFonts w:asciiTheme="majorHAnsi" w:hAnsiTheme="majorHAnsi"/>
          <w:i w:val="0"/>
          <w:sz w:val="24"/>
          <w:szCs w:val="24"/>
          <w:u w:val="single"/>
        </w:rPr>
        <w:t xml:space="preserve">Steps in making </w:t>
      </w:r>
      <w:r w:rsidR="00761FB6" w:rsidRPr="00761FB6">
        <w:rPr>
          <w:rFonts w:asciiTheme="majorHAnsi" w:hAnsiTheme="majorHAnsi"/>
          <w:i w:val="0"/>
          <w:sz w:val="24"/>
          <w:szCs w:val="24"/>
          <w:u w:val="single"/>
        </w:rPr>
        <w:t xml:space="preserve">epidemiologic </w:t>
      </w:r>
      <w:r w:rsidR="008D5235" w:rsidRPr="008D705F">
        <w:rPr>
          <w:rFonts w:asciiTheme="majorHAnsi" w:hAnsiTheme="majorHAnsi"/>
          <w:i w:val="0"/>
          <w:sz w:val="24"/>
          <w:szCs w:val="24"/>
          <w:u w:val="single"/>
        </w:rPr>
        <w:t>projection</w:t>
      </w:r>
      <w:r w:rsidR="006E24DA">
        <w:rPr>
          <w:rFonts w:asciiTheme="majorHAnsi" w:hAnsiTheme="majorHAnsi"/>
          <w:i w:val="0"/>
          <w:sz w:val="24"/>
          <w:szCs w:val="24"/>
          <w:u w:val="single"/>
        </w:rPr>
        <w:t>s using FlexDx</w:t>
      </w:r>
      <w:bookmarkEnd w:id="9"/>
    </w:p>
    <w:p w14:paraId="05F1848F" w14:textId="77777777" w:rsidR="001106E7" w:rsidRDefault="001106E7" w:rsidP="001106E7"/>
    <w:p w14:paraId="7A899EC5" w14:textId="5CEB3D9B" w:rsidR="001106E7" w:rsidRDefault="001106E7" w:rsidP="00E62E18">
      <w:pPr>
        <w:ind w:left="720"/>
        <w:rPr>
          <w:rFonts w:asciiTheme="majorHAnsi" w:hAnsiTheme="majorHAnsi"/>
        </w:rPr>
      </w:pPr>
      <w:r>
        <w:rPr>
          <w:rFonts w:asciiTheme="majorHAnsi" w:hAnsiTheme="majorHAnsi"/>
        </w:rPr>
        <w:t xml:space="preserve">There are several key steps in making </w:t>
      </w:r>
      <w:r w:rsidR="00761FB6">
        <w:rPr>
          <w:rFonts w:asciiTheme="majorHAnsi" w:hAnsiTheme="majorHAnsi"/>
        </w:rPr>
        <w:t xml:space="preserve">epidemiologic </w:t>
      </w:r>
      <w:r>
        <w:rPr>
          <w:rFonts w:asciiTheme="majorHAnsi" w:hAnsiTheme="majorHAnsi"/>
        </w:rPr>
        <w:t>proj</w:t>
      </w:r>
      <w:r w:rsidR="00E62E18">
        <w:rPr>
          <w:rFonts w:asciiTheme="majorHAnsi" w:hAnsiTheme="majorHAnsi"/>
        </w:rPr>
        <w:t xml:space="preserve">ections that are built into the </w:t>
      </w:r>
      <w:r>
        <w:rPr>
          <w:rFonts w:asciiTheme="majorHAnsi" w:hAnsiTheme="majorHAnsi"/>
        </w:rPr>
        <w:t xml:space="preserve">FlexDx TB Model.  </w:t>
      </w:r>
      <w:r w:rsidR="00E62E18" w:rsidRPr="00E62E18">
        <w:rPr>
          <w:rFonts w:asciiTheme="majorHAnsi" w:hAnsiTheme="majorHAnsi"/>
        </w:rPr>
        <w:t>You will need to consider your available data and make certain decisions when running the FlexDx TB Model.</w:t>
      </w:r>
      <w:r w:rsidR="00E62E18">
        <w:rPr>
          <w:rFonts w:asciiTheme="majorHAnsi" w:hAnsiTheme="majorHAnsi"/>
        </w:rPr>
        <w:t xml:space="preserve">  </w:t>
      </w:r>
      <w:r>
        <w:rPr>
          <w:rFonts w:asciiTheme="majorHAnsi" w:hAnsiTheme="majorHAnsi"/>
        </w:rPr>
        <w:t>These include:</w:t>
      </w:r>
    </w:p>
    <w:p w14:paraId="0C9CDF7C" w14:textId="77777777" w:rsidR="001106E7" w:rsidRPr="00DA5355" w:rsidRDefault="001106E7" w:rsidP="001106E7">
      <w:pPr>
        <w:rPr>
          <w:rFonts w:asciiTheme="majorHAnsi" w:hAnsiTheme="majorHAnsi"/>
        </w:rPr>
      </w:pPr>
    </w:p>
    <w:p w14:paraId="79364B85" w14:textId="04E4A4D1" w:rsidR="001106E7" w:rsidRPr="00E25D0C" w:rsidRDefault="001106E7" w:rsidP="001106E7">
      <w:pPr>
        <w:pStyle w:val="ListParagraph"/>
        <w:numPr>
          <w:ilvl w:val="0"/>
          <w:numId w:val="17"/>
        </w:numPr>
        <w:rPr>
          <w:rFonts w:asciiTheme="majorHAnsi" w:hAnsiTheme="majorHAnsi"/>
          <w:b/>
        </w:rPr>
      </w:pPr>
      <w:r w:rsidRPr="00DA5355">
        <w:rPr>
          <w:rFonts w:asciiTheme="majorHAnsi" w:hAnsiTheme="majorHAnsi"/>
          <w:b/>
        </w:rPr>
        <w:t>Select your geographic area of interest</w:t>
      </w:r>
      <w:r>
        <w:rPr>
          <w:rFonts w:asciiTheme="majorHAnsi" w:hAnsiTheme="majorHAnsi"/>
          <w:b/>
        </w:rPr>
        <w:t xml:space="preserve">.   </w:t>
      </w:r>
      <w:r>
        <w:rPr>
          <w:rFonts w:asciiTheme="majorHAnsi" w:hAnsiTheme="majorHAnsi"/>
        </w:rPr>
        <w:t xml:space="preserve">While most </w:t>
      </w:r>
      <w:r w:rsidR="00761FB6">
        <w:rPr>
          <w:rFonts w:asciiTheme="majorHAnsi" w:hAnsiTheme="majorHAnsi"/>
        </w:rPr>
        <w:t xml:space="preserve">epidemiologic </w:t>
      </w:r>
      <w:r>
        <w:rPr>
          <w:rFonts w:asciiTheme="majorHAnsi" w:hAnsiTheme="majorHAnsi"/>
        </w:rPr>
        <w:t>population projections are made at the national level, they can also be made for other geographic areas such as urban areas, capital cities, provinces, districts, and others using FlexDx to assess the impact of implementing new diagnostic strategies on your geographic area of interest.</w:t>
      </w:r>
    </w:p>
    <w:p w14:paraId="32FC255A" w14:textId="77777777" w:rsidR="001106E7" w:rsidRPr="00DA5355" w:rsidRDefault="001106E7" w:rsidP="001106E7">
      <w:pPr>
        <w:pStyle w:val="ListParagraph"/>
        <w:ind w:left="1080"/>
        <w:rPr>
          <w:rFonts w:asciiTheme="majorHAnsi" w:hAnsiTheme="majorHAnsi"/>
          <w:b/>
        </w:rPr>
      </w:pPr>
    </w:p>
    <w:p w14:paraId="0E31C73D" w14:textId="268B1434" w:rsidR="001106E7" w:rsidRPr="007E137B" w:rsidRDefault="001106E7" w:rsidP="001106E7">
      <w:pPr>
        <w:pStyle w:val="ListParagraph"/>
        <w:numPr>
          <w:ilvl w:val="0"/>
          <w:numId w:val="17"/>
        </w:numPr>
        <w:rPr>
          <w:rFonts w:asciiTheme="majorHAnsi" w:hAnsiTheme="majorHAnsi"/>
          <w:b/>
        </w:rPr>
      </w:pPr>
      <w:r w:rsidRPr="00DA5355">
        <w:rPr>
          <w:rFonts w:asciiTheme="majorHAnsi" w:hAnsiTheme="majorHAnsi"/>
          <w:b/>
        </w:rPr>
        <w:t>Determine the period of the projection</w:t>
      </w:r>
      <w:r>
        <w:rPr>
          <w:rFonts w:asciiTheme="majorHAnsi" w:hAnsiTheme="majorHAnsi"/>
          <w:b/>
        </w:rPr>
        <w:t xml:space="preserve">.  </w:t>
      </w:r>
      <w:r w:rsidR="00631717">
        <w:rPr>
          <w:rFonts w:asciiTheme="majorHAnsi" w:hAnsiTheme="majorHAnsi"/>
        </w:rPr>
        <w:t>Epidemiologic</w:t>
      </w:r>
      <w:r w:rsidR="00761FB6">
        <w:rPr>
          <w:rFonts w:asciiTheme="majorHAnsi" w:hAnsiTheme="majorHAnsi"/>
        </w:rPr>
        <w:t xml:space="preserve"> </w:t>
      </w:r>
      <w:r>
        <w:rPr>
          <w:rFonts w:asciiTheme="majorHAnsi" w:hAnsiTheme="majorHAnsi"/>
        </w:rPr>
        <w:t xml:space="preserve">projections in FlexDx start at Year 1 for which the current values for the </w:t>
      </w:r>
      <w:r w:rsidRPr="007E137B">
        <w:rPr>
          <w:rFonts w:asciiTheme="majorHAnsi" w:hAnsiTheme="majorHAnsi"/>
        </w:rPr>
        <w:t xml:space="preserve">key epidemiological parameters (TB incidence, proportion of new TB cases </w:t>
      </w:r>
      <w:r>
        <w:rPr>
          <w:rFonts w:asciiTheme="majorHAnsi" w:hAnsiTheme="majorHAnsi"/>
        </w:rPr>
        <w:t>MDR</w:t>
      </w:r>
      <w:r w:rsidRPr="007E137B">
        <w:rPr>
          <w:rFonts w:asciiTheme="majorHAnsi" w:hAnsiTheme="majorHAnsi"/>
        </w:rPr>
        <w:t xml:space="preserve">, and </w:t>
      </w:r>
      <w:r>
        <w:rPr>
          <w:rFonts w:asciiTheme="majorHAnsi" w:hAnsiTheme="majorHAnsi"/>
        </w:rPr>
        <w:t>HIV prevalence)</w:t>
      </w:r>
      <w:r w:rsidRPr="007E137B">
        <w:rPr>
          <w:rFonts w:asciiTheme="majorHAnsi" w:hAnsiTheme="majorHAnsi"/>
        </w:rPr>
        <w:t xml:space="preserve"> and local unit costs of TB diagnosis and treatment</w:t>
      </w:r>
      <w:r>
        <w:rPr>
          <w:rFonts w:asciiTheme="majorHAnsi" w:hAnsiTheme="majorHAnsi"/>
        </w:rPr>
        <w:t xml:space="preserve"> are entered.  The FlexDx model then incorporates those estimates into </w:t>
      </w:r>
      <w:r w:rsidRPr="00944720">
        <w:rPr>
          <w:rFonts w:asciiTheme="majorHAnsi" w:hAnsiTheme="majorHAnsi"/>
        </w:rPr>
        <w:t>a combined decision analysis-transmission framework to generate projections of TB incidence, mortality, and control costs for nine diagnostic strategies</w:t>
      </w:r>
      <w:r>
        <w:rPr>
          <w:rFonts w:asciiTheme="majorHAnsi" w:hAnsiTheme="majorHAnsi"/>
        </w:rPr>
        <w:t xml:space="preserve"> in Year 5 of the program.  These </w:t>
      </w:r>
      <w:proofErr w:type="gramStart"/>
      <w:r>
        <w:rPr>
          <w:rFonts w:asciiTheme="majorHAnsi" w:hAnsiTheme="majorHAnsi"/>
        </w:rPr>
        <w:t>five year</w:t>
      </w:r>
      <w:proofErr w:type="gramEnd"/>
      <w:r>
        <w:rPr>
          <w:rFonts w:asciiTheme="majorHAnsi" w:hAnsiTheme="majorHAnsi"/>
        </w:rPr>
        <w:t xml:space="preserve"> projections can be especially </w:t>
      </w:r>
      <w:r w:rsidR="00AC6127">
        <w:rPr>
          <w:rFonts w:asciiTheme="majorHAnsi" w:hAnsiTheme="majorHAnsi"/>
        </w:rPr>
        <w:t xml:space="preserve">useful </w:t>
      </w:r>
      <w:r>
        <w:rPr>
          <w:rFonts w:asciiTheme="majorHAnsi" w:hAnsiTheme="majorHAnsi"/>
        </w:rPr>
        <w:t>for planning activities in the short-term.</w:t>
      </w:r>
    </w:p>
    <w:p w14:paraId="26B524F6" w14:textId="77777777" w:rsidR="001106E7" w:rsidRPr="007E137B" w:rsidRDefault="001106E7" w:rsidP="001106E7">
      <w:pPr>
        <w:rPr>
          <w:rFonts w:asciiTheme="majorHAnsi" w:hAnsiTheme="majorHAnsi"/>
          <w:b/>
        </w:rPr>
      </w:pPr>
    </w:p>
    <w:p w14:paraId="0E57B4E2" w14:textId="2352F3D4" w:rsidR="001106E7" w:rsidRPr="00944720" w:rsidRDefault="001106E7" w:rsidP="001106E7">
      <w:pPr>
        <w:pStyle w:val="ListParagraph"/>
        <w:numPr>
          <w:ilvl w:val="0"/>
          <w:numId w:val="17"/>
        </w:numPr>
        <w:rPr>
          <w:rFonts w:asciiTheme="majorHAnsi" w:hAnsiTheme="majorHAnsi"/>
          <w:b/>
        </w:rPr>
      </w:pPr>
      <w:r w:rsidRPr="00DA5355">
        <w:rPr>
          <w:rFonts w:asciiTheme="majorHAnsi" w:hAnsiTheme="majorHAnsi"/>
          <w:b/>
        </w:rPr>
        <w:t xml:space="preserve">Collect </w:t>
      </w:r>
      <w:r>
        <w:rPr>
          <w:rFonts w:asciiTheme="majorHAnsi" w:hAnsiTheme="majorHAnsi"/>
          <w:b/>
        </w:rPr>
        <w:t xml:space="preserve">and enter </w:t>
      </w:r>
      <w:r w:rsidRPr="00DA5355">
        <w:rPr>
          <w:rFonts w:asciiTheme="majorHAnsi" w:hAnsiTheme="majorHAnsi"/>
          <w:b/>
        </w:rPr>
        <w:t>data</w:t>
      </w:r>
      <w:r>
        <w:rPr>
          <w:rFonts w:asciiTheme="majorHAnsi" w:hAnsiTheme="majorHAnsi"/>
          <w:b/>
        </w:rPr>
        <w:t xml:space="preserve">.  </w:t>
      </w:r>
      <w:r>
        <w:rPr>
          <w:rFonts w:asciiTheme="majorHAnsi" w:hAnsiTheme="majorHAnsi"/>
        </w:rPr>
        <w:t xml:space="preserve">When using the FlexDx TB Model, users have the option </w:t>
      </w:r>
      <w:r w:rsidR="00AC6127">
        <w:rPr>
          <w:rFonts w:asciiTheme="majorHAnsi" w:hAnsiTheme="majorHAnsi"/>
        </w:rPr>
        <w:t xml:space="preserve">to </w:t>
      </w:r>
      <w:r>
        <w:rPr>
          <w:rFonts w:asciiTheme="majorHAnsi" w:hAnsiTheme="majorHAnsi"/>
        </w:rPr>
        <w:t xml:space="preserve">enter their data for the </w:t>
      </w:r>
      <w:r w:rsidRPr="007E137B">
        <w:rPr>
          <w:rFonts w:asciiTheme="majorHAnsi" w:hAnsiTheme="majorHAnsi"/>
        </w:rPr>
        <w:t xml:space="preserve">key epidemiological parameters (TB incidence, proportion of new TB cases </w:t>
      </w:r>
      <w:r>
        <w:rPr>
          <w:rFonts w:asciiTheme="majorHAnsi" w:hAnsiTheme="majorHAnsi"/>
        </w:rPr>
        <w:t>MDR</w:t>
      </w:r>
      <w:r w:rsidRPr="007E137B">
        <w:rPr>
          <w:rFonts w:asciiTheme="majorHAnsi" w:hAnsiTheme="majorHAnsi"/>
        </w:rPr>
        <w:t xml:space="preserve">, and </w:t>
      </w:r>
      <w:r>
        <w:rPr>
          <w:rFonts w:asciiTheme="majorHAnsi" w:hAnsiTheme="majorHAnsi"/>
        </w:rPr>
        <w:t>HIV prevalence)</w:t>
      </w:r>
      <w:r w:rsidRPr="007E137B">
        <w:rPr>
          <w:rFonts w:asciiTheme="majorHAnsi" w:hAnsiTheme="majorHAnsi"/>
        </w:rPr>
        <w:t xml:space="preserve"> and local unit costs of TB diagnosis and treatment</w:t>
      </w:r>
      <w:r>
        <w:rPr>
          <w:rFonts w:asciiTheme="majorHAnsi" w:hAnsiTheme="majorHAnsi"/>
        </w:rPr>
        <w:t xml:space="preserve"> to make projections.  Alternatively, users can run the FlexDx TB Model using </w:t>
      </w:r>
      <w:r w:rsidRPr="008F2DC6">
        <w:rPr>
          <w:rFonts w:asciiTheme="majorHAnsi" w:hAnsiTheme="majorHAnsi"/>
          <w:bCs/>
        </w:rPr>
        <w:t>pre-calculated values are generated using WHO estimates</w:t>
      </w:r>
      <w:r>
        <w:rPr>
          <w:rFonts w:asciiTheme="majorHAnsi" w:hAnsiTheme="majorHAnsi"/>
          <w:bCs/>
        </w:rPr>
        <w:t>.</w:t>
      </w:r>
    </w:p>
    <w:p w14:paraId="55C2E877" w14:textId="77777777" w:rsidR="001106E7" w:rsidRPr="00944720" w:rsidRDefault="001106E7" w:rsidP="001106E7">
      <w:pPr>
        <w:rPr>
          <w:rFonts w:asciiTheme="majorHAnsi" w:hAnsiTheme="majorHAnsi"/>
          <w:b/>
        </w:rPr>
      </w:pPr>
    </w:p>
    <w:p w14:paraId="315CF712" w14:textId="29FD9E3B" w:rsidR="001106E7" w:rsidRPr="00C3708C" w:rsidRDefault="001106E7" w:rsidP="001106E7">
      <w:pPr>
        <w:pStyle w:val="ListParagraph"/>
        <w:numPr>
          <w:ilvl w:val="0"/>
          <w:numId w:val="17"/>
        </w:numPr>
        <w:rPr>
          <w:rFonts w:asciiTheme="majorHAnsi" w:hAnsiTheme="majorHAnsi"/>
          <w:b/>
        </w:rPr>
      </w:pPr>
      <w:r w:rsidRPr="00DA5355">
        <w:rPr>
          <w:rFonts w:asciiTheme="majorHAnsi" w:hAnsiTheme="majorHAnsi"/>
          <w:b/>
        </w:rPr>
        <w:t>Make assumptions</w:t>
      </w:r>
      <w:r>
        <w:rPr>
          <w:rFonts w:asciiTheme="majorHAnsi" w:hAnsiTheme="majorHAnsi"/>
          <w:b/>
        </w:rPr>
        <w:t xml:space="preserve">.  </w:t>
      </w:r>
      <w:r w:rsidR="00761FB6">
        <w:rPr>
          <w:rFonts w:asciiTheme="majorHAnsi" w:hAnsiTheme="majorHAnsi"/>
        </w:rPr>
        <w:t xml:space="preserve">Epidemiologic population </w:t>
      </w:r>
      <w:r>
        <w:rPr>
          <w:rFonts w:asciiTheme="majorHAnsi" w:hAnsiTheme="majorHAnsi"/>
        </w:rPr>
        <w:t xml:space="preserve">projections and modeling analyses require assumptions about the future.  The FlexDx TB Model makes </w:t>
      </w:r>
      <w:r w:rsidRPr="00C3708C">
        <w:rPr>
          <w:rFonts w:asciiTheme="majorHAnsi" w:hAnsiTheme="majorHAnsi"/>
        </w:rPr>
        <w:t>a number of strong assumptions In order to provide sufficient flexibility and generalizability</w:t>
      </w:r>
      <w:r>
        <w:rPr>
          <w:rFonts w:asciiTheme="majorHAnsi" w:hAnsiTheme="majorHAnsi"/>
        </w:rPr>
        <w:t xml:space="preserve"> as a user-friendly tool.  The FlexDx TB Model assumes</w:t>
      </w:r>
      <w:r w:rsidRPr="00C3708C">
        <w:rPr>
          <w:rFonts w:asciiTheme="majorHAnsi" w:hAnsiTheme="majorHAnsi"/>
        </w:rPr>
        <w:t xml:space="preserve"> a constant population, homogeneous mixing, </w:t>
      </w:r>
      <w:proofErr w:type="gramStart"/>
      <w:r w:rsidRPr="00C3708C">
        <w:rPr>
          <w:rFonts w:asciiTheme="majorHAnsi" w:hAnsiTheme="majorHAnsi"/>
        </w:rPr>
        <w:t>no</w:t>
      </w:r>
      <w:proofErr w:type="gramEnd"/>
      <w:r w:rsidRPr="00C3708C">
        <w:rPr>
          <w:rFonts w:asciiTheme="majorHAnsi" w:hAnsiTheme="majorHAnsi"/>
        </w:rPr>
        <w:t xml:space="preserve"> change in parameter values over time, and simplistic incorporation of HIV and drug resistance</w:t>
      </w:r>
      <w:r>
        <w:rPr>
          <w:rFonts w:asciiTheme="majorHAnsi" w:hAnsiTheme="majorHAnsi"/>
        </w:rPr>
        <w:t xml:space="preserve"> to allow for customizable and rapid result delivery to its users</w:t>
      </w:r>
      <w:r w:rsidRPr="00C3708C">
        <w:rPr>
          <w:rFonts w:asciiTheme="majorHAnsi" w:hAnsiTheme="majorHAnsi"/>
        </w:rPr>
        <w:t>.</w:t>
      </w:r>
    </w:p>
    <w:p w14:paraId="567F3F36" w14:textId="77777777" w:rsidR="001106E7" w:rsidRPr="00C3708C" w:rsidRDefault="001106E7" w:rsidP="001106E7">
      <w:pPr>
        <w:rPr>
          <w:rFonts w:asciiTheme="majorHAnsi" w:hAnsiTheme="majorHAnsi"/>
          <w:b/>
        </w:rPr>
      </w:pPr>
    </w:p>
    <w:p w14:paraId="7E95A2C3" w14:textId="77777777" w:rsidR="001106E7" w:rsidRPr="001106E7" w:rsidRDefault="001106E7" w:rsidP="001106E7">
      <w:pPr>
        <w:pStyle w:val="ListParagraph"/>
        <w:numPr>
          <w:ilvl w:val="0"/>
          <w:numId w:val="17"/>
        </w:numPr>
        <w:rPr>
          <w:rFonts w:asciiTheme="majorHAnsi" w:hAnsiTheme="majorHAnsi"/>
          <w:b/>
        </w:rPr>
      </w:pPr>
      <w:r w:rsidRPr="00DA5355">
        <w:rPr>
          <w:rFonts w:asciiTheme="majorHAnsi" w:hAnsiTheme="majorHAnsi"/>
          <w:b/>
        </w:rPr>
        <w:t>Examine projections</w:t>
      </w:r>
      <w:r>
        <w:rPr>
          <w:rFonts w:asciiTheme="majorHAnsi" w:hAnsiTheme="majorHAnsi"/>
          <w:b/>
        </w:rPr>
        <w:t xml:space="preserve">.  </w:t>
      </w:r>
      <w:r>
        <w:rPr>
          <w:rFonts w:asciiTheme="majorHAnsi" w:hAnsiTheme="majorHAnsi"/>
        </w:rPr>
        <w:t>When making a projection with the FlexDx TB Model, it is key that users examine the projection carefully.  FlexDx is intended to provide access to “first-pass” estimates in settings where more detailed and tightly fitted models are not available, but it does not eliminate the necessity for more detailed models. Consideration must be made for additional setting-specific indicators (e.g., demographic and socioeconomic indicators) that are not included in estimating the FlexDx projections.</w:t>
      </w:r>
    </w:p>
    <w:p w14:paraId="79CE8946" w14:textId="77777777" w:rsidR="001106E7" w:rsidRDefault="001106E7" w:rsidP="001106E7"/>
    <w:p w14:paraId="1BFB6321" w14:textId="0701E961" w:rsidR="008D705F" w:rsidRPr="003D1D73" w:rsidRDefault="001106E7" w:rsidP="008D705F">
      <w:pPr>
        <w:pStyle w:val="ListParagraph"/>
        <w:numPr>
          <w:ilvl w:val="0"/>
          <w:numId w:val="17"/>
        </w:numPr>
        <w:rPr>
          <w:rFonts w:asciiTheme="majorHAnsi" w:hAnsiTheme="majorHAnsi"/>
          <w:b/>
        </w:rPr>
      </w:pPr>
      <w:r w:rsidRPr="00EF0360">
        <w:rPr>
          <w:rFonts w:asciiTheme="majorHAnsi" w:hAnsiTheme="majorHAnsi"/>
          <w:b/>
        </w:rPr>
        <w:t>Make alternative projections.</w:t>
      </w:r>
      <w:r w:rsidRPr="001106E7">
        <w:rPr>
          <w:rFonts w:asciiTheme="majorHAnsi" w:hAnsiTheme="majorHAnsi"/>
        </w:rPr>
        <w:t xml:space="preserve">  FlexDx can also be used to generate alternative projections by varying one or more of the key epidemiological parameters or local unit costs.  Projections made using the FlexDx TB Model should be examined critically to ensure their application in your setting and to ensure that they are epidemiologically realistic.  </w:t>
      </w:r>
    </w:p>
    <w:p w14:paraId="7ED617DF" w14:textId="77777777" w:rsidR="008D705F" w:rsidRDefault="008D705F" w:rsidP="008D705F"/>
    <w:p w14:paraId="4840C190" w14:textId="77777777" w:rsidR="00230EB7" w:rsidRDefault="00230EB7" w:rsidP="008D705F"/>
    <w:p w14:paraId="1616AC20" w14:textId="765EB474" w:rsidR="008D705F" w:rsidRDefault="008D705F" w:rsidP="008D705F">
      <w:r>
        <w:tab/>
      </w:r>
    </w:p>
    <w:p w14:paraId="22083D66" w14:textId="0AAB60B7" w:rsidR="000D0019" w:rsidRDefault="000D0019" w:rsidP="000D0019">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10" w:name="_Toc273092018"/>
      <w:r>
        <w:rPr>
          <w:rFonts w:asciiTheme="majorHAnsi" w:hAnsiTheme="majorHAnsi"/>
          <w:i w:val="0"/>
          <w:sz w:val="24"/>
          <w:szCs w:val="24"/>
          <w:u w:val="single"/>
        </w:rPr>
        <w:t>2.2</w:t>
      </w:r>
      <w:r w:rsidRPr="0073432B">
        <w:rPr>
          <w:rFonts w:asciiTheme="majorHAnsi" w:hAnsiTheme="majorHAnsi"/>
          <w:i w:val="0"/>
          <w:sz w:val="24"/>
          <w:szCs w:val="24"/>
          <w:u w:val="single"/>
        </w:rPr>
        <w:t xml:space="preserve"> </w:t>
      </w:r>
      <w:r>
        <w:rPr>
          <w:rFonts w:asciiTheme="majorHAnsi" w:hAnsiTheme="majorHAnsi"/>
          <w:i w:val="0"/>
          <w:sz w:val="24"/>
          <w:szCs w:val="24"/>
          <w:u w:val="single"/>
        </w:rPr>
        <w:tab/>
        <w:t xml:space="preserve">Using the </w:t>
      </w:r>
      <w:r w:rsidRPr="0073432B">
        <w:rPr>
          <w:rFonts w:asciiTheme="majorHAnsi" w:hAnsiTheme="majorHAnsi"/>
          <w:i w:val="0"/>
          <w:sz w:val="24"/>
          <w:szCs w:val="24"/>
          <w:u w:val="single"/>
        </w:rPr>
        <w:t xml:space="preserve">FlexDx </w:t>
      </w:r>
      <w:r>
        <w:rPr>
          <w:rFonts w:asciiTheme="majorHAnsi" w:hAnsiTheme="majorHAnsi"/>
          <w:i w:val="0"/>
          <w:sz w:val="24"/>
          <w:szCs w:val="24"/>
          <w:u w:val="single"/>
        </w:rPr>
        <w:t xml:space="preserve">model parameter input </w:t>
      </w:r>
      <w:r w:rsidRPr="0073432B">
        <w:rPr>
          <w:rFonts w:asciiTheme="majorHAnsi" w:hAnsiTheme="majorHAnsi"/>
          <w:i w:val="0"/>
          <w:sz w:val="24"/>
          <w:szCs w:val="24"/>
          <w:u w:val="single"/>
        </w:rPr>
        <w:t>options</w:t>
      </w:r>
      <w:bookmarkEnd w:id="10"/>
    </w:p>
    <w:p w14:paraId="31282C46" w14:textId="77777777" w:rsidR="000D0019" w:rsidRDefault="000D0019" w:rsidP="000D0019"/>
    <w:p w14:paraId="6D375870" w14:textId="77777777" w:rsidR="000D0019" w:rsidRDefault="000D0019" w:rsidP="000D0019">
      <w:pPr>
        <w:ind w:left="720"/>
        <w:rPr>
          <w:rFonts w:asciiTheme="majorHAnsi" w:hAnsiTheme="majorHAnsi"/>
        </w:rPr>
      </w:pPr>
      <w:r>
        <w:rPr>
          <w:rFonts w:asciiTheme="majorHAnsi" w:hAnsiTheme="majorHAnsi"/>
        </w:rPr>
        <w:t xml:space="preserve">When running the FlexDx TB Model, users have two options for defining their local epidemic situation.  For ease of use, we offer the option to run the FlexDx TB Model using (1) country pre-calculated values from </w:t>
      </w:r>
      <w:proofErr w:type="gramStart"/>
      <w:r>
        <w:rPr>
          <w:rFonts w:asciiTheme="majorHAnsi" w:hAnsiTheme="majorHAnsi"/>
        </w:rPr>
        <w:t>WHO</w:t>
      </w:r>
      <w:proofErr w:type="gramEnd"/>
      <w:r>
        <w:rPr>
          <w:rFonts w:asciiTheme="majorHAnsi" w:hAnsiTheme="majorHAnsi"/>
        </w:rPr>
        <w:t xml:space="preserve"> for your country of interest.  Additionally, for added flexibility and customization, users may run the model by (2) entering their own values for key epidemiological parameters and local unit costs of TB diagnosis and treatment.</w:t>
      </w:r>
    </w:p>
    <w:p w14:paraId="7F48A6D0" w14:textId="77777777" w:rsidR="000D0019" w:rsidRDefault="000D0019" w:rsidP="000D0019">
      <w:pPr>
        <w:rPr>
          <w:rFonts w:asciiTheme="majorHAnsi" w:hAnsiTheme="majorHAnsi"/>
        </w:rPr>
      </w:pPr>
    </w:p>
    <w:p w14:paraId="5EDBF97E" w14:textId="77777777" w:rsidR="00EF0360" w:rsidRDefault="00EF0360" w:rsidP="000D0019">
      <w:pPr>
        <w:rPr>
          <w:rFonts w:asciiTheme="majorHAnsi" w:hAnsiTheme="majorHAnsi"/>
        </w:rPr>
      </w:pPr>
    </w:p>
    <w:p w14:paraId="21346995" w14:textId="77777777" w:rsidR="000D0019" w:rsidRPr="00C016FA" w:rsidRDefault="000D0019" w:rsidP="000D0019">
      <w:pPr>
        <w:rPr>
          <w:rFonts w:asciiTheme="majorHAnsi" w:hAnsiTheme="majorHAnsi"/>
        </w:rPr>
      </w:pPr>
    </w:p>
    <w:p w14:paraId="72C341E2" w14:textId="74D59FC6" w:rsidR="000D0019" w:rsidRPr="00BA50E3" w:rsidRDefault="000D0019" w:rsidP="000D0019">
      <w:pPr>
        <w:ind w:left="720"/>
        <w:rPr>
          <w:rFonts w:asciiTheme="majorHAnsi" w:hAnsiTheme="majorHAnsi"/>
          <w:b/>
          <w:bCs/>
          <w:u w:val="single"/>
        </w:rPr>
      </w:pPr>
      <w:r w:rsidRPr="00BA50E3">
        <w:rPr>
          <w:rFonts w:asciiTheme="majorHAnsi" w:hAnsiTheme="majorHAnsi"/>
          <w:b/>
          <w:bCs/>
          <w:u w:val="single"/>
        </w:rPr>
        <w:t>2.</w:t>
      </w:r>
      <w:r>
        <w:rPr>
          <w:rFonts w:asciiTheme="majorHAnsi" w:hAnsiTheme="majorHAnsi"/>
          <w:b/>
          <w:bCs/>
          <w:u w:val="single"/>
        </w:rPr>
        <w:t>2</w:t>
      </w:r>
      <w:r w:rsidRPr="00BA50E3">
        <w:rPr>
          <w:rFonts w:asciiTheme="majorHAnsi" w:hAnsiTheme="majorHAnsi"/>
          <w:b/>
          <w:bCs/>
          <w:u w:val="single"/>
        </w:rPr>
        <w:t>.1</w:t>
      </w:r>
      <w:r w:rsidRPr="00BA50E3">
        <w:rPr>
          <w:rFonts w:asciiTheme="majorHAnsi" w:hAnsiTheme="majorHAnsi"/>
          <w:b/>
          <w:bCs/>
          <w:u w:val="single"/>
        </w:rPr>
        <w:tab/>
      </w:r>
      <w:r w:rsidRPr="00093B5F">
        <w:rPr>
          <w:rFonts w:asciiTheme="majorHAnsi" w:hAnsiTheme="majorHAnsi"/>
          <w:b/>
          <w:bCs/>
          <w:u w:val="single"/>
        </w:rPr>
        <w:t xml:space="preserve">Selecting a </w:t>
      </w:r>
      <w:r w:rsidRPr="00BA50E3">
        <w:rPr>
          <w:rFonts w:asciiTheme="majorHAnsi" w:hAnsiTheme="majorHAnsi"/>
          <w:b/>
          <w:bCs/>
          <w:u w:val="single"/>
        </w:rPr>
        <w:t>Country for Pre-</w:t>
      </w:r>
      <w:r>
        <w:rPr>
          <w:rFonts w:asciiTheme="majorHAnsi" w:hAnsiTheme="majorHAnsi"/>
          <w:b/>
          <w:bCs/>
          <w:u w:val="single"/>
        </w:rPr>
        <w:t>Set</w:t>
      </w:r>
      <w:r w:rsidRPr="00BA50E3">
        <w:rPr>
          <w:rFonts w:asciiTheme="majorHAnsi" w:hAnsiTheme="majorHAnsi"/>
          <w:b/>
          <w:bCs/>
          <w:u w:val="single"/>
        </w:rPr>
        <w:t xml:space="preserve"> Values</w:t>
      </w:r>
    </w:p>
    <w:p w14:paraId="47C36340" w14:textId="77777777" w:rsidR="000D0019" w:rsidRDefault="000D0019" w:rsidP="000D0019">
      <w:pPr>
        <w:ind w:left="720"/>
        <w:rPr>
          <w:rFonts w:asciiTheme="majorHAnsi" w:hAnsiTheme="majorHAnsi"/>
          <w:bCs/>
        </w:rPr>
      </w:pPr>
      <w:r w:rsidRPr="008F2DC6">
        <w:rPr>
          <w:rFonts w:asciiTheme="majorHAnsi" w:hAnsiTheme="majorHAnsi"/>
          <w:bCs/>
        </w:rPr>
        <w:t xml:space="preserve">The </w:t>
      </w:r>
      <w:r>
        <w:rPr>
          <w:rFonts w:asciiTheme="majorHAnsi" w:hAnsiTheme="majorHAnsi"/>
          <w:bCs/>
        </w:rPr>
        <w:t>P</w:t>
      </w:r>
      <w:r w:rsidRPr="008F2DC6">
        <w:rPr>
          <w:rFonts w:asciiTheme="majorHAnsi" w:hAnsiTheme="majorHAnsi"/>
          <w:bCs/>
        </w:rPr>
        <w:t>re-</w:t>
      </w:r>
      <w:r>
        <w:rPr>
          <w:rFonts w:asciiTheme="majorHAnsi" w:hAnsiTheme="majorHAnsi"/>
          <w:bCs/>
        </w:rPr>
        <w:t>Set</w:t>
      </w:r>
      <w:r w:rsidRPr="008F2DC6">
        <w:rPr>
          <w:rFonts w:asciiTheme="majorHAnsi" w:hAnsiTheme="majorHAnsi"/>
          <w:bCs/>
        </w:rPr>
        <w:t xml:space="preserve"> </w:t>
      </w:r>
      <w:r>
        <w:rPr>
          <w:rFonts w:asciiTheme="majorHAnsi" w:hAnsiTheme="majorHAnsi"/>
          <w:bCs/>
        </w:rPr>
        <w:t>V</w:t>
      </w:r>
      <w:r w:rsidRPr="008F2DC6">
        <w:rPr>
          <w:rFonts w:asciiTheme="majorHAnsi" w:hAnsiTheme="majorHAnsi"/>
          <w:bCs/>
        </w:rPr>
        <w:t xml:space="preserve">alues are generated using WHO estimates for the countries listed.  Selecting a country with pre-calculated values will return pre-calculated model results for all diagnostic strategies, including uncertainty ranges and exploration of key alternative scenarios in which important parameters (empiric treatment, reactivation, pre-diagnostic period) are doubled.  </w:t>
      </w:r>
    </w:p>
    <w:p w14:paraId="2DC37AAC" w14:textId="77777777" w:rsidR="000D0019" w:rsidRDefault="000D0019" w:rsidP="000D0019">
      <w:pPr>
        <w:ind w:left="720"/>
        <w:rPr>
          <w:rFonts w:asciiTheme="majorHAnsi" w:hAnsiTheme="majorHAnsi"/>
          <w:bCs/>
        </w:rPr>
      </w:pPr>
    </w:p>
    <w:p w14:paraId="3F45EBF4" w14:textId="3FACFA91" w:rsidR="000D0019" w:rsidRPr="008F2DC6" w:rsidRDefault="000D0019" w:rsidP="000D0019">
      <w:pPr>
        <w:ind w:left="720"/>
        <w:rPr>
          <w:rFonts w:asciiTheme="majorHAnsi" w:hAnsiTheme="majorHAnsi"/>
          <w:bCs/>
        </w:rPr>
      </w:pPr>
      <w:r>
        <w:rPr>
          <w:rFonts w:asciiTheme="majorHAnsi" w:hAnsiTheme="majorHAnsi"/>
          <w:bCs/>
        </w:rPr>
        <w:t xml:space="preserve">To run the model using </w:t>
      </w:r>
      <w:r w:rsidR="00230EB7">
        <w:rPr>
          <w:rFonts w:asciiTheme="majorHAnsi" w:hAnsiTheme="majorHAnsi"/>
          <w:bCs/>
        </w:rPr>
        <w:t>the Country P</w:t>
      </w:r>
      <w:r w:rsidR="00230EB7" w:rsidRPr="008F2DC6">
        <w:rPr>
          <w:rFonts w:asciiTheme="majorHAnsi" w:hAnsiTheme="majorHAnsi"/>
          <w:bCs/>
        </w:rPr>
        <w:t>re-</w:t>
      </w:r>
      <w:r w:rsidR="00230EB7">
        <w:rPr>
          <w:rFonts w:asciiTheme="majorHAnsi" w:hAnsiTheme="majorHAnsi"/>
          <w:bCs/>
        </w:rPr>
        <w:t>Set</w:t>
      </w:r>
      <w:r w:rsidR="00230EB7" w:rsidRPr="008F2DC6">
        <w:rPr>
          <w:rFonts w:asciiTheme="majorHAnsi" w:hAnsiTheme="majorHAnsi"/>
          <w:bCs/>
        </w:rPr>
        <w:t xml:space="preserve"> </w:t>
      </w:r>
      <w:r w:rsidR="00230EB7">
        <w:rPr>
          <w:rFonts w:asciiTheme="majorHAnsi" w:hAnsiTheme="majorHAnsi"/>
          <w:bCs/>
        </w:rPr>
        <w:t>V</w:t>
      </w:r>
      <w:r w:rsidR="00230EB7" w:rsidRPr="008F2DC6">
        <w:rPr>
          <w:rFonts w:asciiTheme="majorHAnsi" w:hAnsiTheme="majorHAnsi"/>
          <w:bCs/>
        </w:rPr>
        <w:t xml:space="preserve">alues </w:t>
      </w:r>
      <w:r>
        <w:rPr>
          <w:rFonts w:asciiTheme="majorHAnsi" w:hAnsiTheme="majorHAnsi"/>
          <w:bCs/>
        </w:rPr>
        <w:t>option</w:t>
      </w:r>
      <w:r w:rsidR="00230EB7">
        <w:rPr>
          <w:rFonts w:asciiTheme="majorHAnsi" w:hAnsiTheme="majorHAnsi"/>
          <w:bCs/>
        </w:rPr>
        <w:t xml:space="preserve">, the user must </w:t>
      </w:r>
      <w:r w:rsidR="00702074">
        <w:rPr>
          <w:rFonts w:asciiTheme="majorHAnsi" w:hAnsiTheme="majorHAnsi"/>
          <w:bCs/>
        </w:rPr>
        <w:t xml:space="preserve">select their country of interest from the drop down menu.  </w:t>
      </w:r>
      <w:r w:rsidR="005032AC">
        <w:rPr>
          <w:rFonts w:asciiTheme="majorHAnsi" w:hAnsiTheme="majorHAnsi"/>
          <w:bCs/>
        </w:rPr>
        <w:t xml:space="preserve">This will </w:t>
      </w:r>
      <w:r w:rsidR="005032AC" w:rsidRPr="005032AC">
        <w:rPr>
          <w:rFonts w:asciiTheme="majorHAnsi" w:hAnsiTheme="majorHAnsi"/>
          <w:bCs/>
        </w:rPr>
        <w:t>populate the model input parameters</w:t>
      </w:r>
      <w:r w:rsidR="005032AC">
        <w:rPr>
          <w:rFonts w:asciiTheme="majorHAnsi" w:hAnsiTheme="majorHAnsi"/>
          <w:bCs/>
        </w:rPr>
        <w:t xml:space="preserve"> using the pre-set values for the country.  </w:t>
      </w:r>
      <w:r w:rsidR="00702074">
        <w:rPr>
          <w:rFonts w:asciiTheme="majorHAnsi" w:hAnsiTheme="majorHAnsi"/>
          <w:bCs/>
        </w:rPr>
        <w:t>After selecting a country, the user can click the “Country Pre-Set” button to run the model.  Running the model this way will return projections for all diagnostic strategies.</w:t>
      </w:r>
    </w:p>
    <w:p w14:paraId="7532EE55" w14:textId="7B140FF7" w:rsidR="000D0019" w:rsidRDefault="000D0019" w:rsidP="00EF0360">
      <w:pPr>
        <w:ind w:left="720"/>
        <w:rPr>
          <w:rFonts w:asciiTheme="majorHAnsi" w:hAnsiTheme="majorHAnsi"/>
          <w:b/>
          <w:bCs/>
        </w:rPr>
      </w:pPr>
    </w:p>
    <w:p w14:paraId="3DEE2DFD" w14:textId="4BB573DC" w:rsidR="000D0019" w:rsidRDefault="0076593B" w:rsidP="000D0019">
      <w:pPr>
        <w:ind w:left="720"/>
        <w:rPr>
          <w:rFonts w:asciiTheme="majorHAnsi" w:hAnsiTheme="majorHAnsi"/>
          <w:b/>
          <w:bCs/>
        </w:rPr>
      </w:pPr>
      <w:r>
        <w:rPr>
          <w:rFonts w:asciiTheme="majorHAnsi" w:hAnsiTheme="majorHAnsi"/>
          <w:b/>
          <w:bCs/>
          <w:noProof/>
        </w:rPr>
        <mc:AlternateContent>
          <mc:Choice Requires="wps">
            <w:drawing>
              <wp:anchor distT="0" distB="0" distL="114300" distR="114300" simplePos="0" relativeHeight="251713536" behindDoc="0" locked="0" layoutInCell="1" allowOverlap="1" wp14:anchorId="7E273B9D" wp14:editId="0B2AA5F4">
                <wp:simplePos x="0" y="0"/>
                <wp:positionH relativeFrom="column">
                  <wp:posOffset>4937125</wp:posOffset>
                </wp:positionH>
                <wp:positionV relativeFrom="paragraph">
                  <wp:posOffset>53340</wp:posOffset>
                </wp:positionV>
                <wp:extent cx="1257300" cy="91440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2573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98467" w14:textId="4B1F4DE8" w:rsidR="003C4A25" w:rsidRPr="00B87018" w:rsidRDefault="003C4A25" w:rsidP="00842148">
                            <w:pPr>
                              <w:jc w:val="center"/>
                              <w:rPr>
                                <w:rFonts w:asciiTheme="majorHAnsi" w:hAnsiTheme="majorHAnsi"/>
                                <w:b/>
                                <w:color w:val="FF0000"/>
                              </w:rPr>
                            </w:pPr>
                            <w:r>
                              <w:rPr>
                                <w:rFonts w:asciiTheme="majorHAnsi" w:hAnsiTheme="majorHAnsi"/>
                                <w:b/>
                                <w:color w:val="FF0000"/>
                              </w:rPr>
                              <w:t>Select country and then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029" type="#_x0000_t202" style="position:absolute;left:0;text-align:left;margin-left:388.75pt;margin-top:4.2pt;width:99pt;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" filled="f" stroked="f">
                <v:textbox>
                  <w:txbxContent>
                    <w:p w14:paraId="53498467" w14:textId="4B1F4DE8" w:rsidR="00631717" w:rsidRPr="00B87018" w:rsidRDefault="00631717" w:rsidP="00842148">
                      <w:pPr>
                        <w:jc w:val="center"/>
                        <w:rPr>
                          <w:rFonts w:asciiTheme="majorHAnsi" w:hAnsiTheme="majorHAnsi"/>
                          <w:b/>
                          <w:color w:val="FF0000"/>
                        </w:rPr>
                      </w:pPr>
                      <w:r>
                        <w:rPr>
                          <w:rFonts w:asciiTheme="majorHAnsi" w:hAnsiTheme="majorHAnsi"/>
                          <w:b/>
                          <w:color w:val="FF0000"/>
                        </w:rPr>
                        <w:t>Select country and then click here</w:t>
                      </w:r>
                    </w:p>
                  </w:txbxContent>
                </v:textbox>
              </v:shape>
            </w:pict>
          </mc:Fallback>
        </mc:AlternateContent>
      </w:r>
      <w:r w:rsidR="00EF0360">
        <w:rPr>
          <w:noProof/>
        </w:rPr>
        <mc:AlternateContent>
          <mc:Choice Requires="wps">
            <w:drawing>
              <wp:anchor distT="0" distB="0" distL="114300" distR="114300" simplePos="0" relativeHeight="251675648" behindDoc="0" locked="0" layoutInCell="1" allowOverlap="1" wp14:anchorId="1E4BF377" wp14:editId="4B1A884E">
                <wp:simplePos x="0" y="0"/>
                <wp:positionH relativeFrom="column">
                  <wp:posOffset>4509135</wp:posOffset>
                </wp:positionH>
                <wp:positionV relativeFrom="paragraph">
                  <wp:posOffset>520700</wp:posOffset>
                </wp:positionV>
                <wp:extent cx="800100" cy="174625"/>
                <wp:effectExtent l="50800" t="76200" r="88900" b="180975"/>
                <wp:wrapNone/>
                <wp:docPr id="24" name="Straight Arrow Connector 24"/>
                <wp:cNvGraphicFramePr/>
                <a:graphic xmlns:a="http://schemas.openxmlformats.org/drawingml/2006/main">
                  <a:graphicData uri="http://schemas.microsoft.com/office/word/2010/wordprocessingShape">
                    <wps:wsp>
                      <wps:cNvCnPr/>
                      <wps:spPr>
                        <a:xfrm flipH="1">
                          <a:off x="0" y="0"/>
                          <a:ext cx="800100" cy="174625"/>
                        </a:xfrm>
                        <a:prstGeom prst="straightConnector1">
                          <a:avLst/>
                        </a:prstGeom>
                        <a:ln w="38100" cmpd="sng">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355.05pt;margin-top:41pt;width:63pt;height:13.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" strokecolor="red" strokeweight="3pt">
                <v:stroke endarrow="open"/>
                <v:shadow on="t" opacity="26214f" mv:blur="50800f" origin="-.5,-.5" offset="26941emu,26941emu"/>
              </v:shape>
            </w:pict>
          </mc:Fallback>
        </mc:AlternateContent>
      </w:r>
      <w:r w:rsidR="00EF0360">
        <w:rPr>
          <w:rFonts w:asciiTheme="majorHAnsi" w:hAnsiTheme="majorHAnsi"/>
          <w:b/>
          <w:bCs/>
          <w:noProof/>
        </w:rPr>
        <mc:AlternateContent>
          <mc:Choice Requires="wps">
            <w:drawing>
              <wp:anchor distT="0" distB="0" distL="114300" distR="114300" simplePos="0" relativeHeight="251665408" behindDoc="0" locked="0" layoutInCell="1" allowOverlap="1" wp14:anchorId="0C6EC51E" wp14:editId="2308FD8C">
                <wp:simplePos x="0" y="0"/>
                <wp:positionH relativeFrom="column">
                  <wp:posOffset>3251835</wp:posOffset>
                </wp:positionH>
                <wp:positionV relativeFrom="paragraph">
                  <wp:posOffset>520700</wp:posOffset>
                </wp:positionV>
                <wp:extent cx="1257300" cy="287020"/>
                <wp:effectExtent l="76200" t="50800" r="12700" b="93980"/>
                <wp:wrapNone/>
                <wp:docPr id="9" name="Oval 9"/>
                <wp:cNvGraphicFramePr/>
                <a:graphic xmlns:a="http://schemas.openxmlformats.org/drawingml/2006/main">
                  <a:graphicData uri="http://schemas.microsoft.com/office/word/2010/wordprocessingShape">
                    <wps:wsp>
                      <wps:cNvSpPr/>
                      <wps:spPr>
                        <a:xfrm>
                          <a:off x="0" y="0"/>
                          <a:ext cx="1257300" cy="287020"/>
                        </a:xfrm>
                        <a:prstGeom prst="ellipse">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6" style="position:absolute;margin-left:256.05pt;margin-top:41pt;width:99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" filled="f" strokecolor="red" strokeweight="3pt">
                <v:shadow on="t" opacity="22937f" mv:blur="40000f" origin=",.5" offset="0,23000emu"/>
              </v:oval>
            </w:pict>
          </mc:Fallback>
        </mc:AlternateContent>
      </w:r>
      <w:r w:rsidR="00230EB7">
        <w:rPr>
          <w:rFonts w:asciiTheme="majorHAnsi" w:hAnsiTheme="majorHAnsi"/>
          <w:b/>
          <w:bCs/>
          <w:noProof/>
        </w:rPr>
        <w:drawing>
          <wp:inline distT="0" distB="0" distL="0" distR="0" wp14:anchorId="161C6088" wp14:editId="0D68F364">
            <wp:extent cx="4338163" cy="2364373"/>
            <wp:effectExtent l="25400" t="25400" r="31115" b="23495"/>
            <wp:docPr id="12" name="Picture 12" descr="Macintosh HD:Users:Liza2008Mac:Desktop:Screen Shot 2014-09-16 at 9.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za2008Mac:Desktop:Screen Shot 2014-09-16 at 9.11.5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9104" cy="2364886"/>
                    </a:xfrm>
                    <a:prstGeom prst="rect">
                      <a:avLst/>
                    </a:prstGeom>
                    <a:noFill/>
                    <a:ln>
                      <a:solidFill>
                        <a:schemeClr val="tx2"/>
                      </a:solidFill>
                    </a:ln>
                  </pic:spPr>
                </pic:pic>
              </a:graphicData>
            </a:graphic>
          </wp:inline>
        </w:drawing>
      </w:r>
    </w:p>
    <w:p w14:paraId="7567072B" w14:textId="77777777" w:rsidR="000D0019" w:rsidRDefault="000D0019" w:rsidP="000D0019">
      <w:pPr>
        <w:ind w:left="720"/>
        <w:rPr>
          <w:rFonts w:asciiTheme="majorHAnsi" w:hAnsiTheme="majorHAnsi"/>
          <w:b/>
          <w:bCs/>
        </w:rPr>
      </w:pPr>
    </w:p>
    <w:p w14:paraId="32D2138F" w14:textId="77777777" w:rsidR="00D71808" w:rsidRPr="008F2DC6" w:rsidRDefault="00D71808" w:rsidP="000D0019">
      <w:pPr>
        <w:ind w:left="720"/>
        <w:rPr>
          <w:rFonts w:asciiTheme="majorHAnsi" w:hAnsiTheme="majorHAnsi"/>
          <w:b/>
          <w:bCs/>
        </w:rPr>
      </w:pPr>
    </w:p>
    <w:p w14:paraId="0C8AE8AC" w14:textId="517811D0" w:rsidR="000D0019" w:rsidRPr="00BA50E3" w:rsidRDefault="000D0019" w:rsidP="000D0019">
      <w:pPr>
        <w:ind w:firstLine="720"/>
        <w:rPr>
          <w:rFonts w:asciiTheme="majorHAnsi" w:hAnsiTheme="majorHAnsi"/>
          <w:b/>
          <w:bCs/>
          <w:u w:val="single"/>
        </w:rPr>
      </w:pPr>
      <w:r w:rsidRPr="00BA50E3">
        <w:rPr>
          <w:rFonts w:asciiTheme="majorHAnsi" w:hAnsiTheme="majorHAnsi"/>
          <w:b/>
          <w:bCs/>
          <w:u w:val="single"/>
        </w:rPr>
        <w:t>2.</w:t>
      </w:r>
      <w:r>
        <w:rPr>
          <w:rFonts w:asciiTheme="majorHAnsi" w:hAnsiTheme="majorHAnsi"/>
          <w:b/>
          <w:bCs/>
          <w:u w:val="single"/>
        </w:rPr>
        <w:t>2</w:t>
      </w:r>
      <w:r w:rsidRPr="00BA50E3">
        <w:rPr>
          <w:rFonts w:asciiTheme="majorHAnsi" w:hAnsiTheme="majorHAnsi"/>
          <w:b/>
          <w:bCs/>
          <w:u w:val="single"/>
        </w:rPr>
        <w:t>.2</w:t>
      </w:r>
      <w:r w:rsidRPr="00BA50E3">
        <w:rPr>
          <w:rFonts w:asciiTheme="majorHAnsi" w:hAnsiTheme="majorHAnsi"/>
          <w:b/>
          <w:bCs/>
          <w:u w:val="single"/>
        </w:rPr>
        <w:tab/>
      </w:r>
      <w:r>
        <w:rPr>
          <w:rFonts w:asciiTheme="majorHAnsi" w:hAnsiTheme="majorHAnsi"/>
          <w:b/>
          <w:bCs/>
          <w:u w:val="single"/>
        </w:rPr>
        <w:t xml:space="preserve">Selecting </w:t>
      </w:r>
      <w:r w:rsidR="00C51236">
        <w:rPr>
          <w:rFonts w:asciiTheme="majorHAnsi" w:hAnsiTheme="majorHAnsi"/>
          <w:b/>
          <w:bCs/>
          <w:u w:val="single"/>
        </w:rPr>
        <w:t xml:space="preserve">and Entering </w:t>
      </w:r>
      <w:r w:rsidRPr="00BA50E3">
        <w:rPr>
          <w:rFonts w:asciiTheme="majorHAnsi" w:hAnsiTheme="majorHAnsi"/>
          <w:b/>
          <w:bCs/>
          <w:u w:val="single"/>
        </w:rPr>
        <w:t xml:space="preserve">User Input Values </w:t>
      </w:r>
      <w:r>
        <w:rPr>
          <w:rFonts w:asciiTheme="majorHAnsi" w:hAnsiTheme="majorHAnsi"/>
          <w:b/>
          <w:bCs/>
          <w:u w:val="single"/>
        </w:rPr>
        <w:t>(for</w:t>
      </w:r>
      <w:r w:rsidRPr="00BA50E3">
        <w:rPr>
          <w:rFonts w:asciiTheme="majorHAnsi" w:hAnsiTheme="majorHAnsi"/>
          <w:b/>
          <w:bCs/>
          <w:u w:val="single"/>
        </w:rPr>
        <w:t xml:space="preserve"> All Strategies or a Single Strategy</w:t>
      </w:r>
      <w:r>
        <w:rPr>
          <w:rFonts w:asciiTheme="majorHAnsi" w:hAnsiTheme="majorHAnsi"/>
          <w:b/>
          <w:bCs/>
          <w:u w:val="single"/>
        </w:rPr>
        <w:t>)</w:t>
      </w:r>
    </w:p>
    <w:p w14:paraId="6577B74D" w14:textId="7AE7FE3B" w:rsidR="00EC78AF" w:rsidRDefault="000D0019" w:rsidP="000D0019">
      <w:pPr>
        <w:ind w:left="720"/>
        <w:rPr>
          <w:rFonts w:asciiTheme="majorHAnsi" w:hAnsiTheme="majorHAnsi"/>
          <w:bCs/>
        </w:rPr>
      </w:pPr>
      <w:r w:rsidRPr="008F2DC6">
        <w:rPr>
          <w:rFonts w:asciiTheme="majorHAnsi" w:hAnsiTheme="majorHAnsi"/>
          <w:bCs/>
        </w:rPr>
        <w:t xml:space="preserve">This option allows the user to </w:t>
      </w:r>
      <w:r w:rsidR="00EC78AF">
        <w:rPr>
          <w:rFonts w:asciiTheme="majorHAnsi" w:hAnsiTheme="majorHAnsi"/>
          <w:bCs/>
        </w:rPr>
        <w:t>enter their own values for the</w:t>
      </w:r>
      <w:r w:rsidRPr="008F2DC6">
        <w:rPr>
          <w:rFonts w:asciiTheme="majorHAnsi" w:hAnsiTheme="majorHAnsi"/>
          <w:bCs/>
        </w:rPr>
        <w:t xml:space="preserve"> baseline parameters and to select </w:t>
      </w:r>
      <w:r w:rsidR="005032AC">
        <w:rPr>
          <w:rFonts w:asciiTheme="majorHAnsi" w:hAnsiTheme="majorHAnsi"/>
          <w:bCs/>
        </w:rPr>
        <w:t>all strategies or a single diagnostic strategy</w:t>
      </w:r>
      <w:r w:rsidRPr="008F2DC6">
        <w:rPr>
          <w:rFonts w:asciiTheme="majorHAnsi" w:hAnsiTheme="majorHAnsi"/>
          <w:bCs/>
        </w:rPr>
        <w:t xml:space="preserve"> from the list to compare with the Baseline (smear) strategy.  </w:t>
      </w:r>
    </w:p>
    <w:p w14:paraId="28691C83" w14:textId="77777777" w:rsidR="00EC78AF" w:rsidRDefault="00EC78AF" w:rsidP="000D0019">
      <w:pPr>
        <w:ind w:left="720"/>
        <w:rPr>
          <w:rFonts w:asciiTheme="majorHAnsi" w:hAnsiTheme="majorHAnsi"/>
          <w:bCs/>
        </w:rPr>
      </w:pPr>
    </w:p>
    <w:p w14:paraId="3AAF4FCF" w14:textId="590C8B98" w:rsidR="00DB28DC" w:rsidRDefault="005032AC" w:rsidP="00DB28DC">
      <w:pPr>
        <w:ind w:left="720"/>
        <w:rPr>
          <w:rFonts w:asciiTheme="majorHAnsi" w:hAnsiTheme="majorHAnsi"/>
          <w:bCs/>
        </w:rPr>
      </w:pPr>
      <w:r>
        <w:rPr>
          <w:rFonts w:asciiTheme="majorHAnsi" w:hAnsiTheme="majorHAnsi"/>
          <w:bCs/>
        </w:rPr>
        <w:t xml:space="preserve">Running the model with User Inputs </w:t>
      </w:r>
      <w:r w:rsidR="000D0019" w:rsidRPr="008F2DC6">
        <w:rPr>
          <w:rFonts w:asciiTheme="majorHAnsi" w:hAnsiTheme="majorHAnsi"/>
          <w:bCs/>
        </w:rPr>
        <w:t xml:space="preserve">will return projected results for the indicators listed in the Model Output Results </w:t>
      </w:r>
      <w:r w:rsidR="00C24FB6">
        <w:rPr>
          <w:rFonts w:asciiTheme="majorHAnsi" w:hAnsiTheme="majorHAnsi"/>
          <w:bCs/>
        </w:rPr>
        <w:t>in Part 3</w:t>
      </w:r>
      <w:r>
        <w:rPr>
          <w:rFonts w:asciiTheme="majorHAnsi" w:hAnsiTheme="majorHAnsi"/>
          <w:bCs/>
        </w:rPr>
        <w:t>.  However, running the model with User Inputs</w:t>
      </w:r>
      <w:r w:rsidR="000D0019" w:rsidRPr="008F2DC6">
        <w:rPr>
          <w:rFonts w:asciiTheme="majorHAnsi" w:hAnsiTheme="majorHAnsi"/>
          <w:bCs/>
        </w:rPr>
        <w:t xml:space="preserve"> will not provide uncertainty ranges or alternative scenarios </w:t>
      </w:r>
      <w:r w:rsidR="00337998">
        <w:rPr>
          <w:rFonts w:asciiTheme="majorHAnsi" w:hAnsiTheme="majorHAnsi"/>
          <w:bCs/>
        </w:rPr>
        <w:t xml:space="preserve">such as those returned when running the model with Country Pre-set Values </w:t>
      </w:r>
      <w:r w:rsidR="000D0019" w:rsidRPr="008F2DC6">
        <w:rPr>
          <w:rFonts w:asciiTheme="majorHAnsi" w:hAnsiTheme="majorHAnsi"/>
          <w:bCs/>
        </w:rPr>
        <w:t>(as these calculations take too long to be efficiently done in real time).</w:t>
      </w:r>
    </w:p>
    <w:p w14:paraId="70F065B4" w14:textId="77777777" w:rsidR="00DB28DC" w:rsidRPr="00EC78AF" w:rsidRDefault="00DB28DC" w:rsidP="00DB28DC">
      <w:pPr>
        <w:ind w:left="720"/>
        <w:rPr>
          <w:rFonts w:asciiTheme="majorHAnsi" w:hAnsiTheme="majorHAnsi"/>
          <w:bCs/>
          <w:highlight w:val="yellow"/>
        </w:rPr>
      </w:pPr>
    </w:p>
    <w:p w14:paraId="517AAC8A" w14:textId="0CF5684D" w:rsidR="00DB28DC" w:rsidRDefault="00380949" w:rsidP="00DB28DC">
      <w:pPr>
        <w:ind w:left="720"/>
        <w:rPr>
          <w:rFonts w:asciiTheme="majorHAnsi" w:hAnsiTheme="majorHAnsi"/>
        </w:rPr>
      </w:pPr>
      <w:r>
        <w:rPr>
          <w:rFonts w:asciiTheme="majorHAnsi" w:hAnsiTheme="majorHAnsi"/>
        </w:rPr>
        <w:t>Users can run the model</w:t>
      </w:r>
      <w:r w:rsidR="00B8040E">
        <w:rPr>
          <w:rFonts w:asciiTheme="majorHAnsi" w:hAnsiTheme="majorHAnsi"/>
        </w:rPr>
        <w:t xml:space="preserve"> </w:t>
      </w:r>
      <w:r w:rsidR="00B8040E" w:rsidRPr="00DB28DC">
        <w:rPr>
          <w:rFonts w:asciiTheme="majorHAnsi" w:hAnsiTheme="majorHAnsi"/>
        </w:rPr>
        <w:t>with User Inputs</w:t>
      </w:r>
      <w:r>
        <w:rPr>
          <w:rFonts w:asciiTheme="majorHAnsi" w:hAnsiTheme="majorHAnsi"/>
        </w:rPr>
        <w:t xml:space="preserve"> for a </w:t>
      </w:r>
      <w:r w:rsidR="000D280C">
        <w:rPr>
          <w:rFonts w:asciiTheme="majorHAnsi" w:hAnsiTheme="majorHAnsi"/>
        </w:rPr>
        <w:t>S</w:t>
      </w:r>
      <w:r>
        <w:rPr>
          <w:rFonts w:asciiTheme="majorHAnsi" w:hAnsiTheme="majorHAnsi"/>
        </w:rPr>
        <w:t xml:space="preserve">ingle </w:t>
      </w:r>
      <w:r w:rsidR="000D280C">
        <w:rPr>
          <w:rFonts w:asciiTheme="majorHAnsi" w:hAnsiTheme="majorHAnsi"/>
        </w:rPr>
        <w:t>(</w:t>
      </w:r>
      <w:r>
        <w:rPr>
          <w:rFonts w:asciiTheme="majorHAnsi" w:hAnsiTheme="majorHAnsi"/>
        </w:rPr>
        <w:t>diagnostic</w:t>
      </w:r>
      <w:r w:rsidR="000D280C">
        <w:rPr>
          <w:rFonts w:asciiTheme="majorHAnsi" w:hAnsiTheme="majorHAnsi"/>
        </w:rPr>
        <w:t>)</w:t>
      </w:r>
      <w:r>
        <w:rPr>
          <w:rFonts w:asciiTheme="majorHAnsi" w:hAnsiTheme="majorHAnsi"/>
        </w:rPr>
        <w:t xml:space="preserve"> </w:t>
      </w:r>
      <w:r w:rsidR="000D280C">
        <w:rPr>
          <w:rFonts w:asciiTheme="majorHAnsi" w:hAnsiTheme="majorHAnsi"/>
        </w:rPr>
        <w:t>S</w:t>
      </w:r>
      <w:r>
        <w:rPr>
          <w:rFonts w:asciiTheme="majorHAnsi" w:hAnsiTheme="majorHAnsi"/>
        </w:rPr>
        <w:t xml:space="preserve">trategy or </w:t>
      </w:r>
      <w:r w:rsidR="00B8040E">
        <w:rPr>
          <w:rFonts w:asciiTheme="majorHAnsi" w:hAnsiTheme="majorHAnsi"/>
        </w:rPr>
        <w:t xml:space="preserve">for </w:t>
      </w:r>
      <w:r w:rsidR="000D280C">
        <w:rPr>
          <w:rFonts w:asciiTheme="majorHAnsi" w:hAnsiTheme="majorHAnsi"/>
        </w:rPr>
        <w:t>A</w:t>
      </w:r>
      <w:r w:rsidR="00B8040E">
        <w:rPr>
          <w:rFonts w:asciiTheme="majorHAnsi" w:hAnsiTheme="majorHAnsi"/>
        </w:rPr>
        <w:t xml:space="preserve">ll </w:t>
      </w:r>
      <w:r w:rsidR="000D280C">
        <w:rPr>
          <w:rFonts w:asciiTheme="majorHAnsi" w:hAnsiTheme="majorHAnsi"/>
        </w:rPr>
        <w:t>S</w:t>
      </w:r>
      <w:r w:rsidR="00B8040E">
        <w:rPr>
          <w:rFonts w:asciiTheme="majorHAnsi" w:hAnsiTheme="majorHAnsi"/>
        </w:rPr>
        <w:t>trategies</w:t>
      </w:r>
      <w:r>
        <w:rPr>
          <w:rFonts w:asciiTheme="majorHAnsi" w:hAnsiTheme="majorHAnsi"/>
        </w:rPr>
        <w:t xml:space="preserve">.  </w:t>
      </w:r>
      <w:r w:rsidR="00DB28DC">
        <w:rPr>
          <w:rFonts w:asciiTheme="majorHAnsi" w:hAnsiTheme="majorHAnsi"/>
        </w:rPr>
        <w:t>T</w:t>
      </w:r>
      <w:r w:rsidR="00DB28DC" w:rsidRPr="00DB28DC">
        <w:rPr>
          <w:rFonts w:asciiTheme="majorHAnsi" w:hAnsiTheme="majorHAnsi"/>
        </w:rPr>
        <w:t>o run the model with User Inputs</w:t>
      </w:r>
      <w:r w:rsidR="00DB28DC">
        <w:rPr>
          <w:rFonts w:asciiTheme="majorHAnsi" w:hAnsiTheme="majorHAnsi"/>
        </w:rPr>
        <w:t xml:space="preserve">, the user must </w:t>
      </w:r>
      <w:r w:rsidR="00B8040E">
        <w:rPr>
          <w:rFonts w:asciiTheme="majorHAnsi" w:hAnsiTheme="majorHAnsi"/>
        </w:rPr>
        <w:t xml:space="preserve">select their diagnostic strategy of interest.  Next, the user must </w:t>
      </w:r>
      <w:r w:rsidR="00DB28DC">
        <w:rPr>
          <w:rFonts w:asciiTheme="majorHAnsi" w:hAnsiTheme="majorHAnsi"/>
        </w:rPr>
        <w:t>enter the parameter estimates under the Epidemiological Scenario and Costs secti</w:t>
      </w:r>
      <w:r w:rsidR="00337998">
        <w:rPr>
          <w:rFonts w:asciiTheme="majorHAnsi" w:hAnsiTheme="majorHAnsi"/>
        </w:rPr>
        <w:t>ons.  Once these data are entered</w:t>
      </w:r>
      <w:r w:rsidR="00DB28DC">
        <w:rPr>
          <w:rFonts w:asciiTheme="majorHAnsi" w:hAnsiTheme="majorHAnsi"/>
        </w:rPr>
        <w:t>, the user can run the model</w:t>
      </w:r>
      <w:r w:rsidR="00DB28DC" w:rsidRPr="00DB28DC">
        <w:rPr>
          <w:rFonts w:asciiTheme="majorHAnsi" w:hAnsiTheme="majorHAnsi"/>
        </w:rPr>
        <w:t xml:space="preserve"> by clicking the “</w:t>
      </w:r>
      <w:r w:rsidR="00DB28DC" w:rsidRPr="00DB28DC">
        <w:rPr>
          <w:rFonts w:asciiTheme="majorHAnsi" w:hAnsiTheme="majorHAnsi"/>
          <w:b/>
        </w:rPr>
        <w:t>Run Model with User Inputs</w:t>
      </w:r>
      <w:r w:rsidR="00DB28DC" w:rsidRPr="00DB28DC">
        <w:rPr>
          <w:rFonts w:asciiTheme="majorHAnsi" w:hAnsiTheme="majorHAnsi"/>
        </w:rPr>
        <w:t>” button.</w:t>
      </w:r>
      <w:r w:rsidR="00DB28DC" w:rsidRPr="00E6220B">
        <w:rPr>
          <w:rFonts w:asciiTheme="majorHAnsi" w:hAnsiTheme="majorHAnsi"/>
        </w:rPr>
        <w:t xml:space="preserve">  </w:t>
      </w:r>
    </w:p>
    <w:p w14:paraId="72959E8C" w14:textId="77777777" w:rsidR="00DB28DC" w:rsidRPr="008F2DC6" w:rsidRDefault="00DB28DC" w:rsidP="000D0019">
      <w:pPr>
        <w:ind w:left="720"/>
        <w:rPr>
          <w:rFonts w:asciiTheme="majorHAnsi" w:hAnsiTheme="majorHAnsi"/>
          <w:bCs/>
        </w:rPr>
      </w:pPr>
    </w:p>
    <w:p w14:paraId="2C1250B2" w14:textId="77777777" w:rsidR="000D0019" w:rsidRDefault="000D0019" w:rsidP="000D0019"/>
    <w:p w14:paraId="55AE90F5" w14:textId="3A616908" w:rsidR="000D0019" w:rsidRDefault="0083224B" w:rsidP="000D0019">
      <w:r>
        <w:rPr>
          <w:rFonts w:asciiTheme="majorHAnsi" w:hAnsiTheme="majorHAnsi"/>
          <w:b/>
          <w:bCs/>
          <w:noProof/>
        </w:rPr>
        <mc:AlternateContent>
          <mc:Choice Requires="wps">
            <w:drawing>
              <wp:anchor distT="0" distB="0" distL="114300" distR="114300" simplePos="0" relativeHeight="251676672" behindDoc="0" locked="0" layoutInCell="1" allowOverlap="1" wp14:anchorId="1DBD92FD" wp14:editId="60E26BC9">
                <wp:simplePos x="0" y="0"/>
                <wp:positionH relativeFrom="column">
                  <wp:posOffset>1029970</wp:posOffset>
                </wp:positionH>
                <wp:positionV relativeFrom="paragraph">
                  <wp:posOffset>894080</wp:posOffset>
                </wp:positionV>
                <wp:extent cx="3138170" cy="1383030"/>
                <wp:effectExtent l="0" t="0" r="36830" b="13970"/>
                <wp:wrapNone/>
                <wp:docPr id="25" name="Text Box 25"/>
                <wp:cNvGraphicFramePr/>
                <a:graphic xmlns:a="http://schemas.openxmlformats.org/drawingml/2006/main">
                  <a:graphicData uri="http://schemas.microsoft.com/office/word/2010/wordprocessingShape">
                    <wps:wsp>
                      <wps:cNvSpPr txBox="1"/>
                      <wps:spPr>
                        <a:xfrm>
                          <a:off x="0" y="0"/>
                          <a:ext cx="3138170" cy="1383030"/>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BD4786" w14:textId="65CCB46D" w:rsidR="003C4A25" w:rsidRPr="00B87018" w:rsidRDefault="003C4A25" w:rsidP="007F4B02">
                            <w:pPr>
                              <w:jc w:val="right"/>
                              <w:rPr>
                                <w:rFonts w:asciiTheme="majorHAnsi" w:hAnsiTheme="majorHAnsi"/>
                                <w:b/>
                                <w:color w:val="FF0000"/>
                              </w:rPr>
                            </w:pPr>
                            <w:r w:rsidRPr="00B87018">
                              <w:rPr>
                                <w:rFonts w:asciiTheme="majorHAnsi" w:hAnsiTheme="majorHAnsi"/>
                                <w:b/>
                                <w:color w:val="FF0000"/>
                              </w:rPr>
                              <w:t>1. Select Diagnostic Strategy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0" type="#_x0000_t202" style="position:absolute;margin-left:81.1pt;margin-top:70.4pt;width:247.1pt;height:108.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" filled="f" strokecolor="red">
                <v:textbox>
                  <w:txbxContent>
                    <w:p w14:paraId="02BD4786" w14:textId="65CCB46D" w:rsidR="00631717" w:rsidRPr="00B87018" w:rsidRDefault="00631717" w:rsidP="007F4B02">
                      <w:pPr>
                        <w:jc w:val="right"/>
                        <w:rPr>
                          <w:rFonts w:asciiTheme="majorHAnsi" w:hAnsiTheme="majorHAnsi"/>
                          <w:b/>
                          <w:color w:val="FF0000"/>
                        </w:rPr>
                      </w:pPr>
                      <w:r w:rsidRPr="00B87018">
                        <w:rPr>
                          <w:rFonts w:asciiTheme="majorHAnsi" w:hAnsiTheme="majorHAnsi"/>
                          <w:b/>
                          <w:color w:val="FF0000"/>
                        </w:rPr>
                        <w:t>1. Select Diagnostic Strategy</w:t>
                      </w:r>
                    </w:p>
                  </w:txbxContent>
                </v:textbox>
              </v:shape>
            </w:pict>
          </mc:Fallback>
        </mc:AlternateContent>
      </w:r>
      <w:r>
        <w:rPr>
          <w:rFonts w:asciiTheme="majorHAnsi" w:hAnsiTheme="majorHAnsi"/>
          <w:b/>
          <w:bCs/>
          <w:noProof/>
        </w:rPr>
        <mc:AlternateContent>
          <mc:Choice Requires="wps">
            <w:drawing>
              <wp:anchor distT="0" distB="0" distL="114300" distR="114300" simplePos="0" relativeHeight="251682816" behindDoc="0" locked="0" layoutInCell="1" allowOverlap="1" wp14:anchorId="56545D90" wp14:editId="7695837E">
                <wp:simplePos x="0" y="0"/>
                <wp:positionH relativeFrom="column">
                  <wp:posOffset>1020445</wp:posOffset>
                </wp:positionH>
                <wp:positionV relativeFrom="paragraph">
                  <wp:posOffset>2306320</wp:posOffset>
                </wp:positionV>
                <wp:extent cx="3602990" cy="1673225"/>
                <wp:effectExtent l="0" t="0" r="29210" b="28575"/>
                <wp:wrapNone/>
                <wp:docPr id="28" name="Text Box 28"/>
                <wp:cNvGraphicFramePr/>
                <a:graphic xmlns:a="http://schemas.openxmlformats.org/drawingml/2006/main">
                  <a:graphicData uri="http://schemas.microsoft.com/office/word/2010/wordprocessingShape">
                    <wps:wsp>
                      <wps:cNvSpPr txBox="1"/>
                      <wps:spPr>
                        <a:xfrm>
                          <a:off x="0" y="0"/>
                          <a:ext cx="3602990" cy="1673225"/>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BBDDD0" w14:textId="77777777" w:rsidR="003C4A25" w:rsidRDefault="003C4A25" w:rsidP="007F4B02">
                            <w:pPr>
                              <w:jc w:val="right"/>
                              <w:rPr>
                                <w:rFonts w:asciiTheme="majorHAnsi" w:hAnsiTheme="majorHAnsi"/>
                                <w:b/>
                                <w:color w:val="FF0000"/>
                              </w:rPr>
                            </w:pPr>
                            <w:proofErr w:type="gramStart"/>
                            <w:r>
                              <w:rPr>
                                <w:rFonts w:asciiTheme="majorHAnsi" w:hAnsiTheme="majorHAnsi"/>
                                <w:b/>
                                <w:color w:val="FF0000"/>
                              </w:rPr>
                              <w:t>2</w:t>
                            </w:r>
                            <w:r w:rsidRPr="00B87018">
                              <w:rPr>
                                <w:rFonts w:asciiTheme="majorHAnsi" w:hAnsiTheme="majorHAnsi"/>
                                <w:b/>
                                <w:color w:val="FF0000"/>
                              </w:rPr>
                              <w:t xml:space="preserve">. </w:t>
                            </w:r>
                            <w:r>
                              <w:rPr>
                                <w:rFonts w:asciiTheme="majorHAnsi" w:hAnsiTheme="majorHAnsi"/>
                                <w:b/>
                                <w:color w:val="FF0000"/>
                              </w:rPr>
                              <w:t xml:space="preserve">Enter Epidemiological </w:t>
                            </w:r>
                            <w:proofErr w:type="gramEnd"/>
                          </w:p>
                          <w:p w14:paraId="3A800003" w14:textId="0EA33BFE" w:rsidR="003C4A25" w:rsidRPr="00B87018" w:rsidRDefault="003C4A25" w:rsidP="007F4B02">
                            <w:pPr>
                              <w:jc w:val="right"/>
                              <w:rPr>
                                <w:rFonts w:asciiTheme="majorHAnsi" w:hAnsiTheme="majorHAnsi"/>
                                <w:b/>
                                <w:color w:val="FF0000"/>
                              </w:rPr>
                            </w:pPr>
                            <w:r>
                              <w:rPr>
                                <w:rFonts w:asciiTheme="majorHAnsi" w:hAnsiTheme="majorHAnsi"/>
                                <w:b/>
                                <w:color w:val="FF0000"/>
                              </w:rPr>
                              <w:t>Scenario and Costs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1" type="#_x0000_t202" style="position:absolute;margin-left:80.35pt;margin-top:181.6pt;width:283.7pt;height:13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" filled="f" strokecolor="red">
                <v:textbox>
                  <w:txbxContent>
                    <w:p w14:paraId="6EBBDDD0" w14:textId="77777777" w:rsidR="00631717" w:rsidRDefault="00631717" w:rsidP="007F4B02">
                      <w:pPr>
                        <w:jc w:val="right"/>
                        <w:rPr>
                          <w:rFonts w:asciiTheme="majorHAnsi" w:hAnsiTheme="majorHAnsi"/>
                          <w:b/>
                          <w:color w:val="FF0000"/>
                        </w:rPr>
                      </w:pPr>
                      <w:proofErr w:type="gramStart"/>
                      <w:r>
                        <w:rPr>
                          <w:rFonts w:asciiTheme="majorHAnsi" w:hAnsiTheme="majorHAnsi"/>
                          <w:b/>
                          <w:color w:val="FF0000"/>
                        </w:rPr>
                        <w:t>2</w:t>
                      </w:r>
                      <w:r w:rsidRPr="00B87018">
                        <w:rPr>
                          <w:rFonts w:asciiTheme="majorHAnsi" w:hAnsiTheme="majorHAnsi"/>
                          <w:b/>
                          <w:color w:val="FF0000"/>
                        </w:rPr>
                        <w:t xml:space="preserve">. </w:t>
                      </w:r>
                      <w:r>
                        <w:rPr>
                          <w:rFonts w:asciiTheme="majorHAnsi" w:hAnsiTheme="majorHAnsi"/>
                          <w:b/>
                          <w:color w:val="FF0000"/>
                        </w:rPr>
                        <w:t xml:space="preserve">Enter Epidemiological </w:t>
                      </w:r>
                      <w:proofErr w:type="gramEnd"/>
                    </w:p>
                    <w:p w14:paraId="3A800003" w14:textId="0EA33BFE" w:rsidR="00631717" w:rsidRPr="00B87018" w:rsidRDefault="00631717" w:rsidP="007F4B02">
                      <w:pPr>
                        <w:jc w:val="right"/>
                        <w:rPr>
                          <w:rFonts w:asciiTheme="majorHAnsi" w:hAnsiTheme="majorHAnsi"/>
                          <w:b/>
                          <w:color w:val="FF0000"/>
                        </w:rPr>
                      </w:pPr>
                      <w:r>
                        <w:rPr>
                          <w:rFonts w:asciiTheme="majorHAnsi" w:hAnsiTheme="majorHAnsi"/>
                          <w:b/>
                          <w:color w:val="FF0000"/>
                        </w:rPr>
                        <w:t>Scenario and Costs data</w:t>
                      </w:r>
                    </w:p>
                  </w:txbxContent>
                </v:textbox>
              </v:shape>
            </w:pict>
          </mc:Fallback>
        </mc:AlternateContent>
      </w:r>
      <w:r>
        <w:rPr>
          <w:rFonts w:asciiTheme="majorHAnsi" w:hAnsiTheme="majorHAnsi"/>
          <w:b/>
          <w:bCs/>
          <w:noProof/>
        </w:rPr>
        <mc:AlternateContent>
          <mc:Choice Requires="wps">
            <w:drawing>
              <wp:anchor distT="0" distB="0" distL="114300" distR="114300" simplePos="0" relativeHeight="251666432" behindDoc="0" locked="0" layoutInCell="1" allowOverlap="1" wp14:anchorId="7248D45E" wp14:editId="74EE573C">
                <wp:simplePos x="0" y="0"/>
                <wp:positionH relativeFrom="column">
                  <wp:posOffset>965835</wp:posOffset>
                </wp:positionH>
                <wp:positionV relativeFrom="paragraph">
                  <wp:posOffset>3980180</wp:posOffset>
                </wp:positionV>
                <wp:extent cx="1180465" cy="342900"/>
                <wp:effectExtent l="76200" t="50800" r="0" b="114300"/>
                <wp:wrapNone/>
                <wp:docPr id="10" name="Oval 10"/>
                <wp:cNvGraphicFramePr/>
                <a:graphic xmlns:a="http://schemas.openxmlformats.org/drawingml/2006/main">
                  <a:graphicData uri="http://schemas.microsoft.com/office/word/2010/wordprocessingShape">
                    <wps:wsp>
                      <wps:cNvSpPr/>
                      <wps:spPr>
                        <a:xfrm>
                          <a:off x="0" y="0"/>
                          <a:ext cx="1180465" cy="342900"/>
                        </a:xfrm>
                        <a:prstGeom prst="ellipse">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76.05pt;margin-top:313.4pt;width:92.9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" filled="f" strokecolor="red" strokeweight="3pt">
                <v:shadow on="t" opacity="22937f" mv:blur="40000f" origin=",.5" offset="0,23000emu"/>
              </v:oval>
            </w:pict>
          </mc:Fallback>
        </mc:AlternateContent>
      </w:r>
      <w:r>
        <w:rPr>
          <w:noProof/>
        </w:rPr>
        <mc:AlternateContent>
          <mc:Choice Requires="wps">
            <w:drawing>
              <wp:anchor distT="0" distB="0" distL="114300" distR="114300" simplePos="0" relativeHeight="251680768" behindDoc="0" locked="0" layoutInCell="1" allowOverlap="1" wp14:anchorId="1AA17765" wp14:editId="038A8A75">
                <wp:simplePos x="0" y="0"/>
                <wp:positionH relativeFrom="column">
                  <wp:posOffset>1880870</wp:posOffset>
                </wp:positionH>
                <wp:positionV relativeFrom="paragraph">
                  <wp:posOffset>4323080</wp:posOffset>
                </wp:positionV>
                <wp:extent cx="448945" cy="286385"/>
                <wp:effectExtent l="50800" t="50800" r="109855" b="120015"/>
                <wp:wrapNone/>
                <wp:docPr id="27" name="Straight Arrow Connector 27"/>
                <wp:cNvGraphicFramePr/>
                <a:graphic xmlns:a="http://schemas.openxmlformats.org/drawingml/2006/main">
                  <a:graphicData uri="http://schemas.microsoft.com/office/word/2010/wordprocessingShape">
                    <wps:wsp>
                      <wps:cNvCnPr/>
                      <wps:spPr>
                        <a:xfrm flipH="1" flipV="1">
                          <a:off x="0" y="0"/>
                          <a:ext cx="448945" cy="286385"/>
                        </a:xfrm>
                        <a:prstGeom prst="straightConnector1">
                          <a:avLst/>
                        </a:prstGeom>
                        <a:ln w="38100" cmpd="sng">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148.1pt;margin-top:340.4pt;width:35.35pt;height:22.5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" strokecolor="red" strokeweight="3pt">
                <v:stroke endarrow="open"/>
                <v:shadow on="t" opacity="26214f" mv:blur="50800f" origin="-.5,-.5" offset="26941emu,26941emu"/>
              </v:shape>
            </w:pict>
          </mc:Fallback>
        </mc:AlternateContent>
      </w:r>
      <w:r>
        <w:tab/>
      </w:r>
      <w:r>
        <w:tab/>
      </w:r>
      <w:r w:rsidR="000D0019">
        <w:rPr>
          <w:noProof/>
        </w:rPr>
        <w:drawing>
          <wp:inline distT="0" distB="0" distL="0" distR="0" wp14:anchorId="2585D968" wp14:editId="5699A33D">
            <wp:extent cx="3812840" cy="43266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16">
                      <a:extLst>
                        <a:ext uri="{28A0092B-C50C-407E-A947-70E740481C1C}">
                          <a14:useLocalDpi xmlns:a14="http://schemas.microsoft.com/office/drawing/2010/main" val="0"/>
                        </a:ext>
                      </a:extLst>
                    </a:blip>
                    <a:srcRect l="3310" t="3157" r="1025" b="2675"/>
                    <a:stretch/>
                  </pic:blipFill>
                  <pic:spPr bwMode="auto">
                    <a:xfrm>
                      <a:off x="0" y="0"/>
                      <a:ext cx="3812840" cy="4326689"/>
                    </a:xfrm>
                    <a:prstGeom prst="rect">
                      <a:avLst/>
                    </a:prstGeom>
                    <a:noFill/>
                    <a:ln>
                      <a:noFill/>
                    </a:ln>
                    <a:extLst>
                      <a:ext uri="{53640926-AAD7-44d8-BBD7-CCE9431645EC}">
                        <a14:shadowObscured xmlns:a14="http://schemas.microsoft.com/office/drawing/2010/main"/>
                      </a:ext>
                    </a:extLst>
                  </pic:spPr>
                </pic:pic>
              </a:graphicData>
            </a:graphic>
          </wp:inline>
        </w:drawing>
      </w:r>
    </w:p>
    <w:p w14:paraId="5EDAB2CD" w14:textId="7FD01D7B" w:rsidR="00247509" w:rsidRPr="00B571E0" w:rsidRDefault="005A36FA" w:rsidP="00F2083A">
      <w:r>
        <w:rPr>
          <w:rFonts w:asciiTheme="majorHAnsi" w:hAnsiTheme="majorHAnsi"/>
          <w:b/>
          <w:bCs/>
          <w:noProof/>
        </w:rPr>
        <mc:AlternateContent>
          <mc:Choice Requires="wps">
            <w:drawing>
              <wp:anchor distT="0" distB="0" distL="114300" distR="114300" simplePos="0" relativeHeight="251684864" behindDoc="0" locked="0" layoutInCell="1" allowOverlap="1" wp14:anchorId="352C0490" wp14:editId="2FBBE2E5">
                <wp:simplePos x="0" y="0"/>
                <wp:positionH relativeFrom="column">
                  <wp:posOffset>2309495</wp:posOffset>
                </wp:positionH>
                <wp:positionV relativeFrom="paragraph">
                  <wp:posOffset>111125</wp:posOffset>
                </wp:positionV>
                <wp:extent cx="2199640" cy="342900"/>
                <wp:effectExtent l="0" t="0" r="0" b="12700"/>
                <wp:wrapNone/>
                <wp:docPr id="36" name="Text Box 36"/>
                <wp:cNvGraphicFramePr/>
                <a:graphic xmlns:a="http://schemas.openxmlformats.org/drawingml/2006/main">
                  <a:graphicData uri="http://schemas.microsoft.com/office/word/2010/wordprocessingShape">
                    <wps:wsp>
                      <wps:cNvSpPr txBox="1"/>
                      <wps:spPr>
                        <a:xfrm>
                          <a:off x="0" y="0"/>
                          <a:ext cx="219964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EAB47F" w14:textId="07AE6E05" w:rsidR="003C4A25" w:rsidRPr="00B87018" w:rsidRDefault="003C4A25" w:rsidP="005A36FA">
                            <w:pPr>
                              <w:rPr>
                                <w:rFonts w:asciiTheme="majorHAnsi" w:hAnsiTheme="majorHAnsi"/>
                                <w:b/>
                                <w:color w:val="FF0000"/>
                              </w:rPr>
                            </w:pPr>
                            <w:r>
                              <w:rPr>
                                <w:rFonts w:asciiTheme="majorHAnsi" w:hAnsiTheme="majorHAnsi"/>
                                <w:b/>
                                <w:color w:val="FF0000"/>
                              </w:rPr>
                              <w:t>Click here to run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2" type="#_x0000_t202" style="position:absolute;margin-left:181.85pt;margin-top:8.75pt;width:173.2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XLNtICAAAXBgAADgAAAGRycy9lMm9Eb2MueG1srFRLb9swDL4P2H8QdE9tp27W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" filled="f" stroked="f">
                <v:textbox>
                  <w:txbxContent>
                    <w:p w14:paraId="16EAB47F" w14:textId="07AE6E05" w:rsidR="00631717" w:rsidRPr="00B87018" w:rsidRDefault="00631717" w:rsidP="005A36FA">
                      <w:pPr>
                        <w:rPr>
                          <w:rFonts w:asciiTheme="majorHAnsi" w:hAnsiTheme="majorHAnsi"/>
                          <w:b/>
                          <w:color w:val="FF0000"/>
                        </w:rPr>
                      </w:pPr>
                      <w:r>
                        <w:rPr>
                          <w:rFonts w:asciiTheme="majorHAnsi" w:hAnsiTheme="majorHAnsi"/>
                          <w:b/>
                          <w:color w:val="FF0000"/>
                        </w:rPr>
                        <w:t>Click here to run the model</w:t>
                      </w:r>
                    </w:p>
                  </w:txbxContent>
                </v:textbox>
              </v:shape>
            </w:pict>
          </mc:Fallback>
        </mc:AlternateContent>
      </w:r>
    </w:p>
    <w:p w14:paraId="070A398B" w14:textId="77777777" w:rsidR="00247509" w:rsidRDefault="00247509" w:rsidP="00247509">
      <w:pPr>
        <w:pStyle w:val="Heading3"/>
        <w:spacing w:before="0" w:after="0"/>
        <w:ind w:firstLine="720"/>
        <w:rPr>
          <w:rFonts w:asciiTheme="majorHAnsi" w:hAnsiTheme="majorHAnsi"/>
          <w:sz w:val="24"/>
          <w:szCs w:val="24"/>
          <w:u w:val="single"/>
        </w:rPr>
      </w:pPr>
    </w:p>
    <w:p w14:paraId="2E4E3F85" w14:textId="28B108B2" w:rsidR="00247509" w:rsidRPr="00B9722E" w:rsidRDefault="00247509" w:rsidP="00247509">
      <w:pPr>
        <w:pStyle w:val="Heading3"/>
        <w:spacing w:before="0" w:after="0"/>
        <w:ind w:firstLine="720"/>
        <w:rPr>
          <w:rFonts w:asciiTheme="majorHAnsi" w:hAnsiTheme="majorHAnsi"/>
          <w:sz w:val="24"/>
          <w:szCs w:val="24"/>
          <w:u w:val="single"/>
        </w:rPr>
      </w:pPr>
      <w:bookmarkStart w:id="11" w:name="_Toc273092019"/>
      <w:r w:rsidRPr="00B9722E">
        <w:rPr>
          <w:rFonts w:asciiTheme="majorHAnsi" w:hAnsiTheme="majorHAnsi"/>
          <w:sz w:val="24"/>
          <w:szCs w:val="24"/>
          <w:u w:val="single"/>
        </w:rPr>
        <w:t>2.</w:t>
      </w:r>
      <w:r w:rsidR="005A3545">
        <w:rPr>
          <w:rFonts w:asciiTheme="majorHAnsi" w:hAnsiTheme="majorHAnsi"/>
          <w:sz w:val="24"/>
          <w:szCs w:val="24"/>
          <w:u w:val="single"/>
        </w:rPr>
        <w:t>2.</w:t>
      </w:r>
      <w:r w:rsidR="00C51236">
        <w:rPr>
          <w:rFonts w:asciiTheme="majorHAnsi" w:hAnsiTheme="majorHAnsi"/>
          <w:sz w:val="24"/>
          <w:szCs w:val="24"/>
          <w:u w:val="single"/>
        </w:rPr>
        <w:t>3</w:t>
      </w:r>
      <w:r w:rsidRPr="00B9722E">
        <w:rPr>
          <w:rFonts w:asciiTheme="majorHAnsi" w:hAnsiTheme="majorHAnsi"/>
          <w:sz w:val="24"/>
          <w:szCs w:val="24"/>
          <w:u w:val="single"/>
        </w:rPr>
        <w:tab/>
        <w:t>Description of Epidemiological Scenario parameters</w:t>
      </w:r>
      <w:bookmarkEnd w:id="11"/>
    </w:p>
    <w:p w14:paraId="125CD8A8" w14:textId="14BED6F2" w:rsidR="00C51236" w:rsidRDefault="00C51236" w:rsidP="00C51236">
      <w:pPr>
        <w:ind w:left="720"/>
        <w:rPr>
          <w:rFonts w:asciiTheme="majorHAnsi" w:hAnsiTheme="majorHAnsi"/>
          <w:bCs/>
        </w:rPr>
      </w:pPr>
      <w:r>
        <w:rPr>
          <w:rFonts w:asciiTheme="majorHAnsi" w:hAnsiTheme="majorHAnsi"/>
          <w:bCs/>
        </w:rPr>
        <w:t>The FlexDx TB Model offers users the option of entering their data to populate the epidemiologic indicators to run the model.  This option gives users the flexibility to customize the model and its results to their local setting.</w:t>
      </w:r>
    </w:p>
    <w:p w14:paraId="7848ADF8" w14:textId="77777777" w:rsidR="00C51236" w:rsidRDefault="00C51236" w:rsidP="00C51236">
      <w:pPr>
        <w:ind w:left="720"/>
        <w:rPr>
          <w:rFonts w:asciiTheme="majorHAnsi" w:hAnsiTheme="majorHAnsi"/>
          <w:bCs/>
        </w:rPr>
      </w:pPr>
    </w:p>
    <w:p w14:paraId="1746FBCE" w14:textId="1F374E21" w:rsidR="00C51236" w:rsidRDefault="00C51236" w:rsidP="00C51236">
      <w:pPr>
        <w:ind w:left="720"/>
        <w:rPr>
          <w:rFonts w:asciiTheme="majorHAnsi" w:hAnsiTheme="majorHAnsi"/>
          <w:bCs/>
        </w:rPr>
      </w:pPr>
      <w:r>
        <w:rPr>
          <w:rFonts w:asciiTheme="majorHAnsi" w:hAnsiTheme="majorHAnsi"/>
          <w:bCs/>
        </w:rPr>
        <w:t>The following epidemiological indicators must be entered to define the Epidemiological Scenario for the FlexDx model to run:</w:t>
      </w:r>
    </w:p>
    <w:p w14:paraId="0EF0700A" w14:textId="77777777" w:rsidR="00C51236" w:rsidRDefault="00C51236" w:rsidP="00247509">
      <w:pPr>
        <w:rPr>
          <w:rFonts w:asciiTheme="majorHAnsi" w:hAnsiTheme="majorHAnsi" w:cs="Gill Sans"/>
        </w:rPr>
      </w:pPr>
    </w:p>
    <w:p w14:paraId="0AE7A9BC" w14:textId="3DA587F0" w:rsidR="00247509" w:rsidRDefault="00247509" w:rsidP="00247509">
      <w:pPr>
        <w:rPr>
          <w:rFonts w:asciiTheme="majorHAnsi" w:hAnsiTheme="majorHAnsi" w:cs="Gill Sans"/>
        </w:rPr>
      </w:pPr>
      <w:r w:rsidRPr="00D32A05">
        <w:rPr>
          <w:rFonts w:asciiTheme="majorHAnsi" w:hAnsiTheme="majorHAnsi" w:cs="Gill Sans"/>
        </w:rPr>
        <w:tab/>
      </w:r>
      <w:r w:rsidR="00C51236">
        <w:rPr>
          <w:noProof/>
        </w:rPr>
        <w:drawing>
          <wp:inline distT="0" distB="0" distL="0" distR="0" wp14:anchorId="2BC2CE97" wp14:editId="7D9EC83C">
            <wp:extent cx="4167739" cy="808319"/>
            <wp:effectExtent l="25400" t="25400" r="23495" b="30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6"/>
                    <pic:cNvPicPr>
                      <a:picLocks noChangeAspect="1" noChangeArrowheads="1"/>
                    </pic:cNvPicPr>
                  </pic:nvPicPr>
                  <pic:blipFill rotWithShape="1">
                    <a:blip r:embed="rId16">
                      <a:extLst>
                        <a:ext uri="{28A0092B-C50C-407E-A947-70E740481C1C}">
                          <a14:useLocalDpi xmlns:a14="http://schemas.microsoft.com/office/drawing/2010/main" val="0"/>
                        </a:ext>
                      </a:extLst>
                    </a:blip>
                    <a:srcRect l="2517" t="53312" r="19637" b="33591"/>
                    <a:stretch/>
                  </pic:blipFill>
                  <pic:spPr bwMode="auto">
                    <a:xfrm>
                      <a:off x="0" y="0"/>
                      <a:ext cx="4170136" cy="8087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D32A05">
        <w:rPr>
          <w:rFonts w:asciiTheme="majorHAnsi" w:hAnsiTheme="majorHAnsi" w:cs="Gill Sans"/>
        </w:rPr>
        <w:t xml:space="preserve"> </w:t>
      </w:r>
    </w:p>
    <w:p w14:paraId="3906DC4A" w14:textId="77777777" w:rsidR="00C51236" w:rsidRDefault="00C51236" w:rsidP="00247509">
      <w:pPr>
        <w:rPr>
          <w:rFonts w:asciiTheme="majorHAnsi" w:hAnsiTheme="majorHAnsi" w:cs="Gill Sans"/>
        </w:rPr>
      </w:pPr>
    </w:p>
    <w:p w14:paraId="746751A8" w14:textId="77777777" w:rsidR="00247509" w:rsidRPr="00790D1D" w:rsidRDefault="00247509" w:rsidP="00247509">
      <w:pPr>
        <w:numPr>
          <w:ilvl w:val="0"/>
          <w:numId w:val="23"/>
        </w:numPr>
        <w:ind w:left="1080"/>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Target TB incidence, per 100,000:  </w:t>
      </w:r>
      <w:r w:rsidRPr="00B07DE0">
        <w:rPr>
          <w:rFonts w:asciiTheme="majorHAnsi" w:eastAsia="Times New Roman" w:hAnsiTheme="majorHAnsi"/>
          <w:bCs/>
          <w:color w:val="000000"/>
          <w:szCs w:val="22"/>
          <w:shd w:val="clear" w:color="auto" w:fill="FFFFFF"/>
        </w:rPr>
        <w:t>This is the current TB incidence rate in the target country or setting of interest.</w:t>
      </w:r>
    </w:p>
    <w:p w14:paraId="3AB49B5C" w14:textId="77777777" w:rsidR="00247509" w:rsidRPr="00B07DE0" w:rsidRDefault="00247509" w:rsidP="00247509">
      <w:pPr>
        <w:ind w:left="1800"/>
        <w:rPr>
          <w:rFonts w:asciiTheme="majorHAnsi" w:eastAsia="Times New Roman" w:hAnsiTheme="majorHAnsi"/>
          <w:b/>
          <w:bCs/>
          <w:color w:val="000000"/>
          <w:szCs w:val="22"/>
          <w:shd w:val="clear" w:color="auto" w:fill="FFFFFF"/>
        </w:rPr>
      </w:pPr>
    </w:p>
    <w:p w14:paraId="3DB8DFAE" w14:textId="77777777" w:rsidR="00247509" w:rsidRPr="00790D1D" w:rsidRDefault="00247509" w:rsidP="00247509">
      <w:pPr>
        <w:numPr>
          <w:ilvl w:val="0"/>
          <w:numId w:val="23"/>
        </w:numPr>
        <w:ind w:left="1080"/>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Target MDR-TB prevalence among new cases, %: </w:t>
      </w:r>
      <w:r w:rsidRPr="00B07DE0">
        <w:rPr>
          <w:rFonts w:asciiTheme="majorHAnsi" w:eastAsia="Times New Roman" w:hAnsiTheme="majorHAnsi"/>
          <w:bCs/>
          <w:i/>
          <w:color w:val="000000"/>
          <w:szCs w:val="22"/>
          <w:shd w:val="clear" w:color="auto" w:fill="FFFFFF"/>
        </w:rPr>
        <w:t>(Pre-loaded global value = 3.7%)</w:t>
      </w:r>
      <w:r w:rsidRPr="00B07DE0">
        <w:rPr>
          <w:rFonts w:asciiTheme="majorHAnsi" w:hAnsiTheme="majorHAnsi"/>
          <w:i/>
          <w:color w:val="000000"/>
          <w:shd w:val="clear" w:color="auto" w:fill="FFFFFF"/>
        </w:rPr>
        <w:t xml:space="preserve"> </w:t>
      </w:r>
      <w:r w:rsidRPr="00B07DE0">
        <w:rPr>
          <w:rFonts w:asciiTheme="majorHAnsi" w:eastAsia="Times New Roman" w:hAnsiTheme="majorHAnsi"/>
          <w:bCs/>
          <w:color w:val="000000"/>
          <w:szCs w:val="22"/>
          <w:shd w:val="clear" w:color="auto" w:fill="FFFFFF"/>
        </w:rPr>
        <w:t>This is the current prevalence or percentage of MDR-TB among newly diagnosed cases in the target country or setting of interest.</w:t>
      </w:r>
    </w:p>
    <w:p w14:paraId="7869E615" w14:textId="77777777" w:rsidR="00247509" w:rsidRPr="00B07DE0" w:rsidRDefault="00247509" w:rsidP="00247509">
      <w:pPr>
        <w:rPr>
          <w:rFonts w:asciiTheme="majorHAnsi" w:eastAsia="Times New Roman" w:hAnsiTheme="majorHAnsi"/>
          <w:b/>
          <w:bCs/>
          <w:color w:val="000000"/>
          <w:szCs w:val="22"/>
          <w:shd w:val="clear" w:color="auto" w:fill="FFFFFF"/>
        </w:rPr>
      </w:pPr>
    </w:p>
    <w:p w14:paraId="11ACA599" w14:textId="693A1191" w:rsidR="00247509" w:rsidRPr="00B07DE0" w:rsidRDefault="00247509" w:rsidP="00247509">
      <w:pPr>
        <w:numPr>
          <w:ilvl w:val="0"/>
          <w:numId w:val="23"/>
        </w:numPr>
        <w:ind w:left="1080"/>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Target adult HIV prevalence, %: </w:t>
      </w:r>
      <w:r w:rsidRPr="00B07DE0">
        <w:rPr>
          <w:rFonts w:asciiTheme="majorHAnsi" w:eastAsia="Times New Roman" w:hAnsiTheme="majorHAnsi"/>
          <w:b/>
          <w:bCs/>
          <w:color w:val="000000"/>
          <w:szCs w:val="22"/>
          <w:shd w:val="clear" w:color="auto" w:fill="FFFFFF"/>
        </w:rPr>
        <w:fldChar w:fldCharType="begin"/>
      </w:r>
      <w:r w:rsidRPr="00B07DE0">
        <w:rPr>
          <w:rFonts w:asciiTheme="majorHAnsi" w:eastAsia="Times New Roman" w:hAnsiTheme="majorHAnsi"/>
          <w:b/>
          <w:bCs/>
          <w:color w:val="000000"/>
          <w:szCs w:val="22"/>
          <w:shd w:val="clear" w:color="auto" w:fill="FFFFFF"/>
        </w:rPr>
        <w:instrText xml:space="preserve"> </w:instrText>
      </w:r>
      <w:r w:rsidRPr="00B07DE0">
        <w:rPr>
          <w:rFonts w:asciiTheme="majorHAnsi" w:eastAsia="Times New Roman" w:hAnsiTheme="majorHAnsi"/>
          <w:b/>
          <w:bCs/>
          <w:color w:val="000000"/>
          <w:szCs w:val="22"/>
          <w:shd w:val="clear" w:color="auto" w:fill="FFFFFF"/>
        </w:rPr>
        <w:fldChar w:fldCharType="begin"/>
      </w:r>
      <w:r w:rsidRPr="00B07DE0">
        <w:rPr>
          <w:rFonts w:asciiTheme="majorHAnsi" w:eastAsia="Times New Roman" w:hAnsiTheme="majorHAnsi"/>
          <w:b/>
          <w:bCs/>
          <w:color w:val="000000"/>
          <w:szCs w:val="22"/>
          <w:shd w:val="clear" w:color="auto" w:fill="FFFFFF"/>
        </w:rPr>
        <w:instrText xml:space="preserve"> PRIVATE "&lt;INPUT NAME=\"t_hiv\" SIZE=\"2\" TYPE=\"text\" VALUE=\"0.83\"&gt;" </w:instrText>
      </w:r>
      <w:r w:rsidRPr="00B07DE0">
        <w:rPr>
          <w:rFonts w:asciiTheme="majorHAnsi" w:eastAsia="Times New Roman" w:hAnsiTheme="majorHAnsi"/>
          <w:b/>
          <w:bCs/>
          <w:color w:val="000000"/>
          <w:szCs w:val="22"/>
          <w:shd w:val="clear" w:color="auto" w:fill="FFFFFF"/>
        </w:rPr>
        <w:fldChar w:fldCharType="end"/>
      </w:r>
      <w:r w:rsidRPr="00B07DE0">
        <w:rPr>
          <w:rFonts w:asciiTheme="majorHAnsi" w:eastAsia="Times New Roman" w:hAnsiTheme="majorHAnsi"/>
          <w:b/>
          <w:bCs/>
          <w:color w:val="000000"/>
          <w:szCs w:val="22"/>
          <w:shd w:val="clear" w:color="auto" w:fill="FFFFFF"/>
        </w:rPr>
        <w:instrText xml:space="preserve">MACROBUTTON HTMLDirect </w:instrText>
      </w:r>
      <w:r w:rsidRPr="00B07DE0">
        <w:rPr>
          <w:rFonts w:asciiTheme="majorHAnsi" w:eastAsia="Times New Roman" w:hAnsiTheme="majorHAnsi"/>
          <w:b/>
          <w:bCs/>
          <w:color w:val="000000"/>
          <w:szCs w:val="22"/>
          <w:shd w:val="clear" w:color="auto" w:fill="FFFFFF"/>
        </w:rPr>
        <w:fldChar w:fldCharType="end"/>
      </w:r>
      <w:r w:rsidRPr="00B07DE0">
        <w:rPr>
          <w:rFonts w:asciiTheme="majorHAnsi" w:eastAsia="Times New Roman" w:hAnsiTheme="majorHAnsi"/>
          <w:bCs/>
          <w:i/>
          <w:color w:val="000000"/>
          <w:szCs w:val="22"/>
          <w:shd w:val="clear" w:color="auto" w:fill="FFFFFF"/>
        </w:rPr>
        <w:t>(Pre-loaded global value = 0.8%)</w:t>
      </w:r>
      <w:r w:rsidRPr="00B07DE0">
        <w:rPr>
          <w:rFonts w:asciiTheme="majorHAnsi" w:hAnsiTheme="majorHAnsi"/>
          <w:i/>
          <w:color w:val="000000"/>
          <w:shd w:val="clear" w:color="auto" w:fill="FFFFFF"/>
        </w:rPr>
        <w:t xml:space="preserve"> </w:t>
      </w:r>
      <w:r w:rsidRPr="00B07DE0">
        <w:rPr>
          <w:rFonts w:asciiTheme="majorHAnsi" w:eastAsia="Times New Roman" w:hAnsiTheme="majorHAnsi"/>
          <w:bCs/>
          <w:color w:val="000000"/>
          <w:szCs w:val="22"/>
          <w:shd w:val="clear" w:color="auto" w:fill="FFFFFF"/>
        </w:rPr>
        <w:t>This is the current HIV prevalence</w:t>
      </w:r>
      <w:r w:rsidR="00715220">
        <w:rPr>
          <w:rFonts w:asciiTheme="majorHAnsi" w:eastAsia="Times New Roman" w:hAnsiTheme="majorHAnsi"/>
          <w:bCs/>
          <w:color w:val="000000"/>
          <w:szCs w:val="22"/>
          <w:shd w:val="clear" w:color="auto" w:fill="FFFFFF"/>
        </w:rPr>
        <w:t xml:space="preserve"> among adults &gt;15 years old</w:t>
      </w:r>
      <w:r w:rsidRPr="00B07DE0">
        <w:rPr>
          <w:rFonts w:asciiTheme="majorHAnsi" w:eastAsia="Times New Roman" w:hAnsiTheme="majorHAnsi"/>
          <w:bCs/>
          <w:color w:val="000000"/>
          <w:szCs w:val="22"/>
          <w:shd w:val="clear" w:color="auto" w:fill="FFFFFF"/>
        </w:rPr>
        <w:t xml:space="preserve"> in the population in the target country or setting of interest.</w:t>
      </w:r>
    </w:p>
    <w:p w14:paraId="27599CB3" w14:textId="77777777" w:rsidR="00247509" w:rsidRDefault="00247509" w:rsidP="00247509">
      <w:pPr>
        <w:ind w:left="1440"/>
        <w:rPr>
          <w:rFonts w:asciiTheme="majorHAnsi" w:hAnsiTheme="majorHAnsi" w:cs="Gill Sans"/>
        </w:rPr>
      </w:pPr>
    </w:p>
    <w:p w14:paraId="33DD48C2" w14:textId="77777777" w:rsidR="00247509" w:rsidRDefault="00247509" w:rsidP="00247509">
      <w:pPr>
        <w:ind w:left="1440"/>
        <w:rPr>
          <w:rFonts w:asciiTheme="majorHAnsi" w:hAnsiTheme="majorHAnsi" w:cs="Gill Sans"/>
        </w:rPr>
      </w:pPr>
    </w:p>
    <w:p w14:paraId="6E07E47A" w14:textId="77777777" w:rsidR="00F2083A" w:rsidRPr="00D32A05" w:rsidRDefault="00F2083A" w:rsidP="00247509">
      <w:pPr>
        <w:ind w:left="1440"/>
        <w:rPr>
          <w:rFonts w:asciiTheme="majorHAnsi" w:hAnsiTheme="majorHAnsi" w:cs="Gill Sans"/>
        </w:rPr>
      </w:pPr>
    </w:p>
    <w:p w14:paraId="7FBA4AAF" w14:textId="50295F8E" w:rsidR="00247509" w:rsidRPr="00B9483C" w:rsidRDefault="00247509" w:rsidP="00B9483C">
      <w:pPr>
        <w:pStyle w:val="Heading3"/>
        <w:spacing w:before="0" w:after="0"/>
        <w:rPr>
          <w:rFonts w:asciiTheme="majorHAnsi" w:hAnsiTheme="majorHAnsi"/>
          <w:sz w:val="24"/>
          <w:szCs w:val="24"/>
          <w:u w:val="single"/>
        </w:rPr>
      </w:pPr>
      <w:r>
        <w:rPr>
          <w:rFonts w:asciiTheme="majorHAnsi" w:hAnsiTheme="majorHAnsi"/>
          <w:sz w:val="24"/>
          <w:szCs w:val="24"/>
        </w:rPr>
        <w:tab/>
      </w:r>
      <w:bookmarkStart w:id="12" w:name="_Toc273092020"/>
      <w:r w:rsidRPr="00B9722E">
        <w:rPr>
          <w:rFonts w:asciiTheme="majorHAnsi" w:hAnsiTheme="majorHAnsi"/>
          <w:sz w:val="24"/>
          <w:szCs w:val="24"/>
          <w:u w:val="single"/>
        </w:rPr>
        <w:t>2.</w:t>
      </w:r>
      <w:r w:rsidR="005A3545">
        <w:rPr>
          <w:rFonts w:asciiTheme="majorHAnsi" w:hAnsiTheme="majorHAnsi"/>
          <w:sz w:val="24"/>
          <w:szCs w:val="24"/>
          <w:u w:val="single"/>
        </w:rPr>
        <w:t>2.</w:t>
      </w:r>
      <w:r w:rsidR="00C51236">
        <w:rPr>
          <w:rFonts w:asciiTheme="majorHAnsi" w:hAnsiTheme="majorHAnsi"/>
          <w:sz w:val="24"/>
          <w:szCs w:val="24"/>
          <w:u w:val="single"/>
        </w:rPr>
        <w:t>4</w:t>
      </w:r>
      <w:r w:rsidRPr="00B9722E">
        <w:rPr>
          <w:rFonts w:asciiTheme="majorHAnsi" w:hAnsiTheme="majorHAnsi"/>
          <w:sz w:val="24"/>
          <w:szCs w:val="24"/>
          <w:u w:val="single"/>
        </w:rPr>
        <w:tab/>
        <w:t>Description of Costs parameters</w:t>
      </w:r>
      <w:bookmarkEnd w:id="12"/>
    </w:p>
    <w:p w14:paraId="28D00C58" w14:textId="5CE64F85" w:rsidR="00247509" w:rsidRDefault="00247509" w:rsidP="00247509">
      <w:pPr>
        <w:ind w:left="720"/>
        <w:rPr>
          <w:rFonts w:asciiTheme="majorHAnsi" w:hAnsiTheme="majorHAnsi"/>
          <w:bCs/>
        </w:rPr>
      </w:pPr>
      <w:r w:rsidRPr="00790D1D">
        <w:rPr>
          <w:rFonts w:asciiTheme="majorHAnsi" w:hAnsiTheme="majorHAnsi"/>
          <w:bCs/>
        </w:rPr>
        <w:t xml:space="preserve">These costs represent the current cost for each treatment and diagnostic test parameter, including all component costs such as labor, transport, etc.  </w:t>
      </w:r>
      <w:r w:rsidR="00715220">
        <w:rPr>
          <w:rFonts w:asciiTheme="majorHAnsi" w:hAnsiTheme="majorHAnsi"/>
          <w:bCs/>
        </w:rPr>
        <w:t>Note that this is not just the “price tag” for an item (for example, the price of drugs), but also includes all additional costs including underlying support staff, transport costs, delivery, etc.</w:t>
      </w:r>
    </w:p>
    <w:p w14:paraId="67B690D9" w14:textId="77777777" w:rsidR="00B9483C" w:rsidRDefault="00B9483C" w:rsidP="001C462F">
      <w:pPr>
        <w:rPr>
          <w:rFonts w:asciiTheme="majorHAnsi" w:hAnsiTheme="majorHAnsi"/>
          <w:bCs/>
        </w:rPr>
      </w:pPr>
    </w:p>
    <w:p w14:paraId="50764DAE" w14:textId="1614F776" w:rsidR="00247509" w:rsidRDefault="00C51236" w:rsidP="00247509">
      <w:pPr>
        <w:ind w:left="720"/>
        <w:rPr>
          <w:rFonts w:asciiTheme="majorHAnsi" w:hAnsiTheme="majorHAnsi"/>
        </w:rPr>
      </w:pPr>
      <w:r>
        <w:rPr>
          <w:noProof/>
        </w:rPr>
        <w:drawing>
          <wp:inline distT="0" distB="0" distL="0" distR="0" wp14:anchorId="3D663193" wp14:editId="1488A7BA">
            <wp:extent cx="5353948" cy="1491916"/>
            <wp:effectExtent l="25400" t="25400" r="31115" b="323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16">
                      <a:extLst>
                        <a:ext uri="{28A0092B-C50C-407E-A947-70E740481C1C}">
                          <a14:useLocalDpi xmlns:a14="http://schemas.microsoft.com/office/drawing/2010/main" val="0"/>
                        </a:ext>
                      </a:extLst>
                    </a:blip>
                    <a:srcRect t="66409" b="9419"/>
                    <a:stretch/>
                  </pic:blipFill>
                  <pic:spPr bwMode="auto">
                    <a:xfrm>
                      <a:off x="0" y="0"/>
                      <a:ext cx="5356892" cy="149273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9C5218" w14:textId="77777777" w:rsidR="001C462F" w:rsidRDefault="001C462F" w:rsidP="00247509">
      <w:pPr>
        <w:ind w:left="720"/>
        <w:rPr>
          <w:rFonts w:asciiTheme="majorHAnsi" w:hAnsiTheme="majorHAnsi"/>
        </w:rPr>
      </w:pPr>
    </w:p>
    <w:p w14:paraId="44E2A2AB" w14:textId="77777777" w:rsidR="001C462F" w:rsidRDefault="001C462F" w:rsidP="001C462F">
      <w:pPr>
        <w:ind w:left="720"/>
        <w:rPr>
          <w:rFonts w:asciiTheme="majorHAnsi" w:hAnsiTheme="majorHAnsi"/>
          <w:bCs/>
        </w:rPr>
      </w:pPr>
      <w:r>
        <w:rPr>
          <w:rFonts w:asciiTheme="majorHAnsi" w:hAnsiTheme="majorHAnsi"/>
          <w:bCs/>
        </w:rPr>
        <w:t xml:space="preserve">The pre-loaded values represent global estimated values.  However, these pre-loaded values </w:t>
      </w:r>
      <w:r w:rsidRPr="00790D1D">
        <w:rPr>
          <w:rFonts w:asciiTheme="majorHAnsi" w:hAnsiTheme="majorHAnsi"/>
          <w:bCs/>
        </w:rPr>
        <w:t>are unlikely to reflect the actual costs in any given setting, so users are encouraged to change these costs to reflect their local conditions.</w:t>
      </w:r>
    </w:p>
    <w:p w14:paraId="45875E00" w14:textId="77777777" w:rsidR="001C462F" w:rsidRDefault="001C462F" w:rsidP="001C462F">
      <w:pPr>
        <w:ind w:left="720"/>
        <w:rPr>
          <w:rFonts w:asciiTheme="majorHAnsi" w:hAnsiTheme="majorHAnsi"/>
          <w:bCs/>
        </w:rPr>
      </w:pPr>
    </w:p>
    <w:p w14:paraId="752E04B5" w14:textId="01AC0658" w:rsidR="001C462F" w:rsidRDefault="001C462F" w:rsidP="001C462F">
      <w:pPr>
        <w:ind w:left="720"/>
        <w:rPr>
          <w:rFonts w:asciiTheme="majorHAnsi" w:hAnsiTheme="majorHAnsi"/>
          <w:bCs/>
        </w:rPr>
      </w:pPr>
      <w:r>
        <w:rPr>
          <w:rFonts w:asciiTheme="majorHAnsi" w:hAnsiTheme="majorHAnsi"/>
          <w:bCs/>
        </w:rPr>
        <w:t>The following cost parameters must be entered in U</w:t>
      </w:r>
      <w:r w:rsidR="0060601E">
        <w:rPr>
          <w:rFonts w:asciiTheme="majorHAnsi" w:hAnsiTheme="majorHAnsi"/>
          <w:bCs/>
        </w:rPr>
        <w:t>.</w:t>
      </w:r>
      <w:r>
        <w:rPr>
          <w:rFonts w:asciiTheme="majorHAnsi" w:hAnsiTheme="majorHAnsi"/>
          <w:bCs/>
        </w:rPr>
        <w:t>S</w:t>
      </w:r>
      <w:r w:rsidR="0060601E">
        <w:rPr>
          <w:rFonts w:asciiTheme="majorHAnsi" w:hAnsiTheme="majorHAnsi"/>
          <w:bCs/>
        </w:rPr>
        <w:t>.</w:t>
      </w:r>
      <w:r>
        <w:rPr>
          <w:rFonts w:asciiTheme="majorHAnsi" w:hAnsiTheme="majorHAnsi"/>
          <w:bCs/>
        </w:rPr>
        <w:t xml:space="preserve"> dollars ($):</w:t>
      </w:r>
    </w:p>
    <w:p w14:paraId="371BE9BC" w14:textId="77777777" w:rsidR="001C462F" w:rsidRPr="00790D1D" w:rsidRDefault="001C462F" w:rsidP="00247509">
      <w:pPr>
        <w:ind w:left="720"/>
        <w:rPr>
          <w:rFonts w:asciiTheme="majorHAnsi" w:hAnsiTheme="majorHAnsi"/>
        </w:rPr>
      </w:pPr>
    </w:p>
    <w:p w14:paraId="658EF183" w14:textId="2B0C6761"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Treatment of one patient with first-line drugs, $</w:t>
      </w:r>
    </w:p>
    <w:p w14:paraId="37D41E9C" w14:textId="3CACF8C4"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Treatment of one patient with retreatment ("category 2") regimen, $</w:t>
      </w:r>
    </w:p>
    <w:p w14:paraId="5FA70F5A" w14:textId="6F257305"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Treatment of one patient with second-line (MDR) drugs, $</w:t>
      </w:r>
    </w:p>
    <w:p w14:paraId="2704D0E1" w14:textId="0999EDB4"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One outpatient visit (e.g., for TB diagnosis), $</w:t>
      </w:r>
    </w:p>
    <w:p w14:paraId="7ECE11C4" w14:textId="2AF324F6"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Full sputum smear evaluation (</w:t>
      </w:r>
      <w:proofErr w:type="spellStart"/>
      <w:r w:rsidRPr="00790D1D">
        <w:rPr>
          <w:rFonts w:asciiTheme="majorHAnsi" w:hAnsiTheme="majorHAnsi" w:cs="Gill Sans"/>
        </w:rPr>
        <w:t>e.g</w:t>
      </w:r>
      <w:proofErr w:type="spellEnd"/>
      <w:r w:rsidRPr="00790D1D">
        <w:rPr>
          <w:rFonts w:asciiTheme="majorHAnsi" w:hAnsiTheme="majorHAnsi" w:cs="Gill Sans"/>
        </w:rPr>
        <w:t>, collection &amp; evaluation of 2 smears), $</w:t>
      </w:r>
    </w:p>
    <w:p w14:paraId="428C77BA" w14:textId="204B83E3" w:rsidR="00247509" w:rsidRPr="00790D1D" w:rsidRDefault="00247509" w:rsidP="00247509">
      <w:pPr>
        <w:pStyle w:val="ListParagraph"/>
        <w:numPr>
          <w:ilvl w:val="0"/>
          <w:numId w:val="25"/>
        </w:numPr>
        <w:rPr>
          <w:rFonts w:asciiTheme="majorHAnsi" w:hAnsiTheme="majorHAnsi" w:cs="Gill Sans"/>
        </w:rPr>
      </w:pPr>
      <w:r w:rsidRPr="00790D1D">
        <w:rPr>
          <w:rFonts w:asciiTheme="majorHAnsi" w:hAnsiTheme="majorHAnsi" w:cs="Gill Sans"/>
        </w:rPr>
        <w:t xml:space="preserve">Single Xpert MTB/RIF test, $ </w:t>
      </w:r>
    </w:p>
    <w:p w14:paraId="21D9E739" w14:textId="4736ACF7" w:rsidR="00247509" w:rsidRPr="00790D1D" w:rsidRDefault="00247509" w:rsidP="00247509">
      <w:pPr>
        <w:pStyle w:val="ListParagraph"/>
        <w:numPr>
          <w:ilvl w:val="0"/>
          <w:numId w:val="25"/>
        </w:numPr>
        <w:rPr>
          <w:rFonts w:asciiTheme="majorHAnsi" w:hAnsiTheme="majorHAnsi"/>
        </w:rPr>
      </w:pPr>
      <w:r w:rsidRPr="00790D1D">
        <w:rPr>
          <w:rFonts w:asciiTheme="majorHAnsi" w:hAnsiTheme="majorHAnsi"/>
        </w:rPr>
        <w:t>Single Xpert, including extra costs to mak</w:t>
      </w:r>
      <w:r w:rsidR="00B9483C">
        <w:rPr>
          <w:rFonts w:asciiTheme="majorHAnsi" w:hAnsiTheme="majorHAnsi"/>
        </w:rPr>
        <w:t>e results available same day, $</w:t>
      </w:r>
    </w:p>
    <w:p w14:paraId="6D696BC0" w14:textId="61B3ACE8" w:rsidR="005032AC" w:rsidRDefault="005032AC" w:rsidP="003D1D73">
      <w:pPr>
        <w:pStyle w:val="Heading2"/>
        <w:spacing w:before="0" w:after="0"/>
        <w:rPr>
          <w:rFonts w:asciiTheme="majorHAnsi" w:hAnsiTheme="majorHAnsi"/>
          <w:i w:val="0"/>
          <w:sz w:val="24"/>
          <w:szCs w:val="24"/>
        </w:rPr>
      </w:pPr>
    </w:p>
    <w:p w14:paraId="0057870F" w14:textId="77777777" w:rsidR="005032AC" w:rsidRDefault="005032AC" w:rsidP="003D1D73">
      <w:pPr>
        <w:pStyle w:val="Heading2"/>
        <w:spacing w:before="0" w:after="0"/>
        <w:rPr>
          <w:rFonts w:asciiTheme="majorHAnsi" w:hAnsiTheme="majorHAnsi"/>
          <w:i w:val="0"/>
          <w:sz w:val="24"/>
          <w:szCs w:val="24"/>
        </w:rPr>
      </w:pPr>
    </w:p>
    <w:p w14:paraId="3FD512A2" w14:textId="77777777" w:rsidR="00F2083A" w:rsidRPr="00F2083A" w:rsidRDefault="00F2083A" w:rsidP="00F2083A"/>
    <w:p w14:paraId="02DFC390" w14:textId="7DCFA9CE" w:rsidR="003D1D73" w:rsidRPr="00FA0A7B" w:rsidRDefault="003D1D73" w:rsidP="003D1D73">
      <w:pPr>
        <w:pStyle w:val="Heading2"/>
        <w:spacing w:before="0" w:after="0"/>
        <w:rPr>
          <w:rFonts w:asciiTheme="majorHAnsi" w:hAnsiTheme="majorHAnsi"/>
          <w:i w:val="0"/>
          <w:sz w:val="24"/>
          <w:szCs w:val="24"/>
          <w:u w:val="single"/>
        </w:rPr>
      </w:pPr>
      <w:bookmarkStart w:id="13" w:name="_Toc273092021"/>
      <w:r>
        <w:rPr>
          <w:rFonts w:asciiTheme="majorHAnsi" w:hAnsiTheme="majorHAnsi"/>
          <w:i w:val="0"/>
          <w:sz w:val="24"/>
          <w:szCs w:val="24"/>
          <w:u w:val="single"/>
        </w:rPr>
        <w:t>2.</w:t>
      </w:r>
      <w:r w:rsidR="000D0019">
        <w:rPr>
          <w:rFonts w:asciiTheme="majorHAnsi" w:hAnsiTheme="majorHAnsi"/>
          <w:i w:val="0"/>
          <w:sz w:val="24"/>
          <w:szCs w:val="24"/>
          <w:u w:val="single"/>
        </w:rPr>
        <w:t>3</w:t>
      </w:r>
      <w:r w:rsidRPr="00FA0A7B">
        <w:rPr>
          <w:rFonts w:asciiTheme="majorHAnsi" w:hAnsiTheme="majorHAnsi"/>
          <w:i w:val="0"/>
          <w:sz w:val="24"/>
          <w:szCs w:val="24"/>
          <w:u w:val="single"/>
        </w:rPr>
        <w:t xml:space="preserve"> </w:t>
      </w:r>
      <w:r>
        <w:rPr>
          <w:rFonts w:asciiTheme="majorHAnsi" w:hAnsiTheme="majorHAnsi"/>
          <w:i w:val="0"/>
          <w:sz w:val="24"/>
          <w:szCs w:val="24"/>
          <w:u w:val="single"/>
        </w:rPr>
        <w:tab/>
      </w:r>
      <w:r w:rsidRPr="00FA0A7B">
        <w:rPr>
          <w:rFonts w:asciiTheme="majorHAnsi" w:hAnsiTheme="majorHAnsi"/>
          <w:i w:val="0"/>
          <w:sz w:val="24"/>
          <w:szCs w:val="24"/>
          <w:u w:val="single"/>
        </w:rPr>
        <w:t>Description of TB diagnostic test</w:t>
      </w:r>
      <w:r>
        <w:rPr>
          <w:rFonts w:asciiTheme="majorHAnsi" w:hAnsiTheme="majorHAnsi"/>
          <w:i w:val="0"/>
          <w:sz w:val="24"/>
          <w:szCs w:val="24"/>
          <w:u w:val="single"/>
        </w:rPr>
        <w:t>ing strategy option</w:t>
      </w:r>
      <w:r w:rsidRPr="00FA0A7B">
        <w:rPr>
          <w:rFonts w:asciiTheme="majorHAnsi" w:hAnsiTheme="majorHAnsi"/>
          <w:i w:val="0"/>
          <w:sz w:val="24"/>
          <w:szCs w:val="24"/>
          <w:u w:val="single"/>
        </w:rPr>
        <w:t>s</w:t>
      </w:r>
      <w:bookmarkEnd w:id="13"/>
    </w:p>
    <w:p w14:paraId="5D5E2A8D" w14:textId="77777777" w:rsidR="003D1D73" w:rsidRDefault="003D1D73" w:rsidP="003D1D73"/>
    <w:p w14:paraId="009348C2" w14:textId="02915970" w:rsidR="003D1D73" w:rsidRDefault="003D1D73" w:rsidP="003D1D73">
      <w:pPr>
        <w:ind w:left="720"/>
        <w:rPr>
          <w:rFonts w:asciiTheme="majorHAnsi" w:hAnsiTheme="majorHAnsi"/>
          <w:bCs/>
        </w:rPr>
      </w:pPr>
      <w:r>
        <w:rPr>
          <w:rFonts w:asciiTheme="majorHAnsi" w:hAnsiTheme="majorHAnsi"/>
        </w:rPr>
        <w:t xml:space="preserve">The currently available FlexDx TB diagnostic strategies are </w:t>
      </w:r>
      <w:r w:rsidR="004E517D">
        <w:rPr>
          <w:rFonts w:asciiTheme="majorHAnsi" w:hAnsiTheme="majorHAnsi"/>
          <w:bCs/>
        </w:rPr>
        <w:t>listed below.  These implementation strategies</w:t>
      </w:r>
      <w:r w:rsidR="004E517D">
        <w:rPr>
          <w:rFonts w:asciiTheme="majorHAnsi" w:hAnsiTheme="majorHAnsi"/>
        </w:rPr>
        <w:t xml:space="preserve"> focus</w:t>
      </w:r>
      <w:r>
        <w:rPr>
          <w:rFonts w:asciiTheme="majorHAnsi" w:hAnsiTheme="majorHAnsi"/>
        </w:rPr>
        <w:t xml:space="preserve"> on the scale-up of the Xpert MTB/RIF assay</w:t>
      </w:r>
      <w:r w:rsidR="004E517D">
        <w:rPr>
          <w:rFonts w:asciiTheme="majorHAnsi" w:hAnsiTheme="majorHAnsi"/>
        </w:rPr>
        <w:t xml:space="preserve"> for TB diagnosis</w:t>
      </w:r>
      <w:r>
        <w:rPr>
          <w:rFonts w:asciiTheme="majorHAnsi" w:hAnsiTheme="majorHAnsi"/>
        </w:rPr>
        <w:t>.</w:t>
      </w:r>
      <w:r w:rsidR="004E517D">
        <w:rPr>
          <w:rFonts w:asciiTheme="majorHAnsi" w:hAnsiTheme="majorHAnsi"/>
        </w:rPr>
        <w:t xml:space="preserve">  The diagnostic strategy options vary by changing the use of Xpert MTB/RIF within the TB diagnostic algorithm.  </w:t>
      </w:r>
    </w:p>
    <w:p w14:paraId="2D5AE350" w14:textId="52AE474E" w:rsidR="003D1D73" w:rsidRDefault="003D1D73" w:rsidP="003D1D73">
      <w:pPr>
        <w:ind w:left="720"/>
        <w:rPr>
          <w:rFonts w:asciiTheme="majorHAnsi" w:hAnsiTheme="majorHAnsi"/>
          <w:bCs/>
        </w:rPr>
      </w:pPr>
    </w:p>
    <w:p w14:paraId="6B0DD837" w14:textId="31A0ECF6" w:rsidR="00D71808" w:rsidRDefault="000D280C" w:rsidP="003D1D73">
      <w:pPr>
        <w:ind w:left="720"/>
        <w:rPr>
          <w:rFonts w:asciiTheme="majorHAnsi" w:hAnsiTheme="majorHAnsi"/>
          <w:bCs/>
        </w:rPr>
      </w:pPr>
      <w:r>
        <w:rPr>
          <w:noProof/>
        </w:rPr>
        <mc:AlternateContent>
          <mc:Choice Requires="wps">
            <w:drawing>
              <wp:anchor distT="0" distB="0" distL="114300" distR="114300" simplePos="0" relativeHeight="251669504" behindDoc="0" locked="0" layoutInCell="1" allowOverlap="1" wp14:anchorId="6DB6CFFE" wp14:editId="3E17E433">
                <wp:simplePos x="0" y="0"/>
                <wp:positionH relativeFrom="column">
                  <wp:posOffset>622935</wp:posOffset>
                </wp:positionH>
                <wp:positionV relativeFrom="paragraph">
                  <wp:posOffset>1105535</wp:posOffset>
                </wp:positionV>
                <wp:extent cx="3429000" cy="1828800"/>
                <wp:effectExtent l="25400" t="25400" r="127000" b="127000"/>
                <wp:wrapNone/>
                <wp:docPr id="14" name="Rectangle 14"/>
                <wp:cNvGraphicFramePr/>
                <a:graphic xmlns:a="http://schemas.openxmlformats.org/drawingml/2006/main">
                  <a:graphicData uri="http://schemas.microsoft.com/office/word/2010/wordprocessingShape">
                    <wps:wsp>
                      <wps:cNvSpPr/>
                      <wps:spPr>
                        <a:xfrm>
                          <a:off x="0" y="0"/>
                          <a:ext cx="3429000" cy="1828800"/>
                        </a:xfrm>
                        <a:prstGeom prst="rect">
                          <a:avLst/>
                        </a:prstGeom>
                        <a:noFill/>
                        <a:ln w="28575" cmpd="sng">
                          <a:solidFill>
                            <a:srgbClr val="FF0000"/>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49.05pt;margin-top:87.05pt;width:270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" filled="f" strokecolor="red" strokeweight="2.25pt">
                <v:shadow on="t" opacity="26214f" mv:blur="50800f" origin="-.5,-.5" offset="26941emu,26941emu"/>
              </v:rect>
            </w:pict>
          </mc:Fallback>
        </mc:AlternateContent>
      </w:r>
      <w:r>
        <w:rPr>
          <w:rFonts w:asciiTheme="majorHAnsi" w:hAnsiTheme="majorHAnsi"/>
          <w:b/>
          <w:bCs/>
          <w:noProof/>
        </w:rPr>
        <mc:AlternateContent>
          <mc:Choice Requires="wps">
            <w:drawing>
              <wp:anchor distT="0" distB="0" distL="114300" distR="114300" simplePos="0" relativeHeight="251686912" behindDoc="0" locked="0" layoutInCell="1" allowOverlap="1" wp14:anchorId="2064A983" wp14:editId="32F57731">
                <wp:simplePos x="0" y="0"/>
                <wp:positionH relativeFrom="column">
                  <wp:posOffset>2108835</wp:posOffset>
                </wp:positionH>
                <wp:positionV relativeFrom="paragraph">
                  <wp:posOffset>1186180</wp:posOffset>
                </wp:positionV>
                <wp:extent cx="2057400" cy="342900"/>
                <wp:effectExtent l="0" t="0" r="0" b="12700"/>
                <wp:wrapNone/>
                <wp:docPr id="37" name="Text Box 37"/>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513BFB" w14:textId="4A96A4DA" w:rsidR="003C4A25" w:rsidRPr="00B87018" w:rsidRDefault="003C4A25" w:rsidP="000D280C">
                            <w:pPr>
                              <w:rPr>
                                <w:rFonts w:asciiTheme="majorHAnsi" w:hAnsiTheme="majorHAnsi"/>
                                <w:b/>
                                <w:color w:val="FF0000"/>
                              </w:rPr>
                            </w:pPr>
                            <w:r>
                              <w:rPr>
                                <w:rFonts w:asciiTheme="majorHAnsi" w:hAnsiTheme="majorHAnsi"/>
                                <w:b/>
                                <w:color w:val="FF0000"/>
                              </w:rPr>
                              <w:t>Diagnostic Strategy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3" type="#_x0000_t202" style="position:absolute;left:0;text-align:left;margin-left:166.05pt;margin-top:93.4pt;width:162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1e3tECAAAX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" filled="f" stroked="f">
                <v:textbox>
                  <w:txbxContent>
                    <w:p w14:paraId="27513BFB" w14:textId="4A96A4DA" w:rsidR="00631717" w:rsidRPr="00B87018" w:rsidRDefault="00631717" w:rsidP="000D280C">
                      <w:pPr>
                        <w:rPr>
                          <w:rFonts w:asciiTheme="majorHAnsi" w:hAnsiTheme="majorHAnsi"/>
                          <w:b/>
                          <w:color w:val="FF0000"/>
                        </w:rPr>
                      </w:pPr>
                      <w:r>
                        <w:rPr>
                          <w:rFonts w:asciiTheme="majorHAnsi" w:hAnsiTheme="majorHAnsi"/>
                          <w:b/>
                          <w:color w:val="FF0000"/>
                        </w:rPr>
                        <w:t>Diagnostic Strategy options</w:t>
                      </w:r>
                    </w:p>
                  </w:txbxContent>
                </v:textbox>
              </v:shape>
            </w:pict>
          </mc:Fallback>
        </mc:AlternateContent>
      </w:r>
      <w:r w:rsidR="00D71808">
        <w:rPr>
          <w:noProof/>
        </w:rPr>
        <w:drawing>
          <wp:inline distT="0" distB="0" distL="0" distR="0" wp14:anchorId="038D467C" wp14:editId="0E8AC983">
            <wp:extent cx="4666197" cy="2804816"/>
            <wp:effectExtent l="25400" t="25400" r="3302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17">
                      <a:extLst>
                        <a:ext uri="{28A0092B-C50C-407E-A947-70E740481C1C}">
                          <a14:useLocalDpi xmlns:a14="http://schemas.microsoft.com/office/drawing/2010/main" val="0"/>
                        </a:ext>
                      </a:extLst>
                    </a:blip>
                    <a:srcRect l="1556" t="5058" r="39044"/>
                    <a:stretch/>
                  </pic:blipFill>
                  <pic:spPr bwMode="auto">
                    <a:xfrm>
                      <a:off x="0" y="0"/>
                      <a:ext cx="4667838" cy="280580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DD5D5A" w14:textId="77777777" w:rsidR="00D71808" w:rsidRDefault="00D71808" w:rsidP="003D1D73">
      <w:pPr>
        <w:ind w:left="720"/>
        <w:rPr>
          <w:rFonts w:asciiTheme="majorHAnsi" w:hAnsiTheme="majorHAnsi"/>
          <w:bCs/>
        </w:rPr>
      </w:pPr>
    </w:p>
    <w:p w14:paraId="445C7552" w14:textId="77777777" w:rsidR="000D280C" w:rsidRDefault="000D280C" w:rsidP="003D1D73">
      <w:pPr>
        <w:ind w:left="720"/>
        <w:rPr>
          <w:rFonts w:asciiTheme="majorHAnsi" w:hAnsiTheme="majorHAnsi"/>
          <w:bCs/>
        </w:rPr>
      </w:pPr>
    </w:p>
    <w:p w14:paraId="12CF4DAE" w14:textId="284ED83E" w:rsidR="003D1D73" w:rsidRDefault="003D1D73" w:rsidP="003D1D73">
      <w:pPr>
        <w:ind w:left="720"/>
        <w:rPr>
          <w:rFonts w:asciiTheme="majorHAnsi" w:hAnsiTheme="majorHAnsi"/>
        </w:rPr>
      </w:pPr>
      <w:r>
        <w:rPr>
          <w:rFonts w:asciiTheme="majorHAnsi" w:hAnsiTheme="majorHAnsi"/>
          <w:bCs/>
        </w:rPr>
        <w:t>For each option listed</w:t>
      </w:r>
      <w:r w:rsidR="004E517D">
        <w:rPr>
          <w:rFonts w:asciiTheme="majorHAnsi" w:hAnsiTheme="majorHAnsi"/>
          <w:bCs/>
        </w:rPr>
        <w:t xml:space="preserve"> below</w:t>
      </w:r>
      <w:r w:rsidRPr="008A0EB4">
        <w:rPr>
          <w:rFonts w:asciiTheme="majorHAnsi" w:hAnsiTheme="majorHAnsi"/>
          <w:bCs/>
        </w:rPr>
        <w:t>,</w:t>
      </w:r>
      <w:r>
        <w:rPr>
          <w:rFonts w:asciiTheme="majorHAnsi" w:hAnsiTheme="majorHAnsi"/>
          <w:bCs/>
        </w:rPr>
        <w:t xml:space="preserve"> the</w:t>
      </w:r>
      <w:r w:rsidRPr="008A0EB4">
        <w:rPr>
          <w:rFonts w:asciiTheme="majorHAnsi" w:hAnsiTheme="majorHAnsi"/>
          <w:bCs/>
        </w:rPr>
        <w:t xml:space="preserve"> </w:t>
      </w:r>
      <w:r w:rsidRPr="008A0EB4">
        <w:rPr>
          <w:rFonts w:asciiTheme="majorHAnsi" w:hAnsiTheme="majorHAnsi"/>
        </w:rPr>
        <w:t>Xpert</w:t>
      </w:r>
      <w:r>
        <w:rPr>
          <w:rFonts w:asciiTheme="majorHAnsi" w:hAnsiTheme="majorHAnsi"/>
        </w:rPr>
        <w:t xml:space="preserve"> MTB/RIF assay</w:t>
      </w:r>
      <w:r w:rsidRPr="008A0EB4">
        <w:rPr>
          <w:rFonts w:asciiTheme="majorHAnsi" w:hAnsiTheme="majorHAnsi"/>
        </w:rPr>
        <w:t xml:space="preserve"> is assumed to be deployed at the district level, such that results cannot generally be provided during the same clinical encounter (except in the case of the same-day scenario).  </w:t>
      </w:r>
      <w:r w:rsidRPr="008A0EB4">
        <w:rPr>
          <w:rFonts w:asciiTheme="majorHAnsi" w:hAnsiTheme="majorHAnsi"/>
          <w:bCs/>
        </w:rPr>
        <w:t xml:space="preserve">The projected results </w:t>
      </w:r>
      <w:r w:rsidRPr="008A0EB4">
        <w:rPr>
          <w:rFonts w:asciiTheme="majorHAnsi" w:hAnsiTheme="majorHAnsi"/>
        </w:rPr>
        <w:t>assume immediate implementation of the diagnostic strategy at the beginning of a given year (“Year 1”):</w:t>
      </w:r>
    </w:p>
    <w:p w14:paraId="35E3D47B" w14:textId="77777777" w:rsidR="003D1D73" w:rsidRPr="008A0EB4" w:rsidRDefault="003D1D73" w:rsidP="003D1D73">
      <w:pPr>
        <w:ind w:left="720"/>
        <w:rPr>
          <w:rFonts w:asciiTheme="majorHAnsi" w:hAnsiTheme="majorHAnsi"/>
        </w:rPr>
      </w:pPr>
    </w:p>
    <w:p w14:paraId="005B40BA" w14:textId="77777777" w:rsidR="003D1D73" w:rsidRDefault="003D1D73" w:rsidP="001F14D8">
      <w:pPr>
        <w:numPr>
          <w:ilvl w:val="0"/>
          <w:numId w:val="18"/>
        </w:numPr>
        <w:rPr>
          <w:rFonts w:asciiTheme="majorHAnsi" w:hAnsiTheme="majorHAnsi"/>
        </w:rPr>
      </w:pPr>
      <w:r w:rsidRPr="008A0EB4">
        <w:rPr>
          <w:rFonts w:asciiTheme="majorHAnsi" w:hAnsiTheme="majorHAnsi"/>
          <w:b/>
        </w:rPr>
        <w:t>Baseline</w:t>
      </w:r>
      <w:r w:rsidRPr="008A0EB4">
        <w:rPr>
          <w:rFonts w:asciiTheme="majorHAnsi" w:hAnsiTheme="majorHAnsi"/>
          <w:b/>
          <w:bCs/>
        </w:rPr>
        <w:t xml:space="preserve"> (Smear): </w:t>
      </w:r>
      <w:r w:rsidRPr="008A0EB4">
        <w:rPr>
          <w:rFonts w:asciiTheme="majorHAnsi" w:hAnsiTheme="majorHAnsi"/>
        </w:rPr>
        <w:t>Sputum smear microscopy for each diagnostic attempt, with liquid-media TB culture only to evaluate smear-positive cases with a history of previous TB treatment for drug resistance.</w:t>
      </w:r>
    </w:p>
    <w:p w14:paraId="47CEC6AF" w14:textId="77777777" w:rsidR="003D1D73" w:rsidRPr="008A0EB4" w:rsidRDefault="003D1D73" w:rsidP="003D1D73">
      <w:pPr>
        <w:ind w:left="1080"/>
        <w:rPr>
          <w:rFonts w:asciiTheme="majorHAnsi" w:hAnsiTheme="majorHAnsi"/>
        </w:rPr>
      </w:pPr>
    </w:p>
    <w:p w14:paraId="62A8FA5F" w14:textId="77777777" w:rsidR="003D1D73" w:rsidRPr="008A0EB4" w:rsidRDefault="003D1D73" w:rsidP="001F14D8">
      <w:pPr>
        <w:numPr>
          <w:ilvl w:val="0"/>
          <w:numId w:val="18"/>
        </w:numPr>
        <w:rPr>
          <w:rFonts w:asciiTheme="majorHAnsi" w:hAnsiTheme="majorHAnsi"/>
          <w:b/>
        </w:rPr>
      </w:pPr>
      <w:r w:rsidRPr="008A0EB4">
        <w:rPr>
          <w:rFonts w:asciiTheme="majorHAnsi" w:hAnsiTheme="majorHAnsi"/>
          <w:b/>
          <w:bCs/>
        </w:rPr>
        <w:t>Xpert</w:t>
      </w:r>
      <w:r w:rsidRPr="008A0EB4">
        <w:rPr>
          <w:rFonts w:asciiTheme="majorHAnsi" w:hAnsiTheme="majorHAnsi"/>
          <w:b/>
        </w:rPr>
        <w:t xml:space="preserve"> for </w:t>
      </w:r>
      <w:r w:rsidRPr="008A0EB4">
        <w:rPr>
          <w:rFonts w:asciiTheme="majorHAnsi" w:hAnsiTheme="majorHAnsi"/>
          <w:b/>
          <w:bCs/>
        </w:rPr>
        <w:t xml:space="preserve">smear positive only: </w:t>
      </w:r>
      <w:r w:rsidRPr="008A0EB4">
        <w:rPr>
          <w:rFonts w:asciiTheme="majorHAnsi" w:hAnsiTheme="majorHAnsi"/>
        </w:rPr>
        <w:t>Sputum smear for all patients, plus</w:t>
      </w:r>
      <w:r w:rsidRPr="008A0EB4">
        <w:rPr>
          <w:rFonts w:asciiTheme="majorHAnsi" w:hAnsiTheme="majorHAnsi"/>
          <w:b/>
        </w:rPr>
        <w:t xml:space="preserve"> </w:t>
      </w:r>
      <w:r w:rsidRPr="008A0EB4">
        <w:rPr>
          <w:rFonts w:asciiTheme="majorHAnsi" w:hAnsiTheme="majorHAnsi"/>
        </w:rPr>
        <w:t>Xpert MTB/RIF for smear-positive patients only (i.e., for rapid DST), with a positive test for rifampin resistance triggering treatment for MDR-TB.</w:t>
      </w:r>
    </w:p>
    <w:p w14:paraId="0799EBBA" w14:textId="77777777" w:rsidR="003D1D73" w:rsidRPr="008A0EB4" w:rsidRDefault="003D1D73" w:rsidP="003D1D73">
      <w:pPr>
        <w:rPr>
          <w:rFonts w:asciiTheme="majorHAnsi" w:hAnsiTheme="majorHAnsi"/>
          <w:b/>
        </w:rPr>
      </w:pPr>
    </w:p>
    <w:p w14:paraId="36F4F08C" w14:textId="77777777" w:rsidR="003D1D73" w:rsidRPr="008A0EB4" w:rsidRDefault="003D1D73" w:rsidP="001F14D8">
      <w:pPr>
        <w:numPr>
          <w:ilvl w:val="0"/>
          <w:numId w:val="18"/>
        </w:numPr>
        <w:rPr>
          <w:rFonts w:asciiTheme="majorHAnsi" w:hAnsiTheme="majorHAnsi"/>
          <w:b/>
          <w:bCs/>
        </w:rPr>
      </w:pPr>
      <w:r w:rsidRPr="008A0EB4">
        <w:rPr>
          <w:rFonts w:asciiTheme="majorHAnsi" w:hAnsiTheme="majorHAnsi"/>
          <w:b/>
          <w:bCs/>
        </w:rPr>
        <w:t xml:space="preserve">Xpert for HIV positive only: </w:t>
      </w:r>
      <w:r w:rsidRPr="008A0EB4">
        <w:rPr>
          <w:rFonts w:asciiTheme="majorHAnsi" w:hAnsiTheme="majorHAnsi"/>
        </w:rPr>
        <w:t>Xpert MTB/RIF for HIV-infected patients only, with a positive test for rifampin resistance triggering treatment for MDR-TB. This strategy is conceived as a “best-case” scenario for HIV targeted TB testing: if individuals unaware of their HIV status are not tested with Xpert, this strategy will overestimate effectiveness, and if those unaware of their status are tested, it will underestimate costs.</w:t>
      </w:r>
    </w:p>
    <w:p w14:paraId="6DBD0A9E" w14:textId="77777777" w:rsidR="003D1D73" w:rsidRPr="008A0EB4" w:rsidRDefault="003D1D73" w:rsidP="003D1D73">
      <w:pPr>
        <w:rPr>
          <w:rFonts w:asciiTheme="majorHAnsi" w:hAnsiTheme="majorHAnsi"/>
          <w:b/>
          <w:bCs/>
        </w:rPr>
      </w:pPr>
    </w:p>
    <w:p w14:paraId="084D2E7C" w14:textId="77777777" w:rsidR="003D1D73" w:rsidRPr="008A0EB4" w:rsidRDefault="003D1D73" w:rsidP="001F14D8">
      <w:pPr>
        <w:numPr>
          <w:ilvl w:val="0"/>
          <w:numId w:val="18"/>
        </w:numPr>
        <w:rPr>
          <w:rFonts w:asciiTheme="majorHAnsi" w:hAnsiTheme="majorHAnsi"/>
          <w:b/>
        </w:rPr>
      </w:pPr>
      <w:r w:rsidRPr="008A0EB4">
        <w:rPr>
          <w:rFonts w:asciiTheme="majorHAnsi" w:hAnsiTheme="majorHAnsi"/>
          <w:b/>
          <w:bCs/>
        </w:rPr>
        <w:t xml:space="preserve">Xpert for </w:t>
      </w:r>
      <w:r w:rsidRPr="008A0EB4">
        <w:rPr>
          <w:rFonts w:asciiTheme="majorHAnsi" w:hAnsiTheme="majorHAnsi"/>
          <w:b/>
        </w:rPr>
        <w:t>previously treated only</w:t>
      </w:r>
      <w:r w:rsidRPr="008A0EB4">
        <w:rPr>
          <w:rFonts w:asciiTheme="majorHAnsi" w:hAnsiTheme="majorHAnsi"/>
          <w:b/>
          <w:bCs/>
        </w:rPr>
        <w:t xml:space="preserve">: </w:t>
      </w:r>
      <w:r w:rsidRPr="008A0EB4">
        <w:rPr>
          <w:rFonts w:asciiTheme="majorHAnsi" w:hAnsiTheme="majorHAnsi"/>
        </w:rPr>
        <w:t>Xpert MTB/RIF used to diagnose TB in any previously treated individual with symptoms regardless of smear status, with a positive test for rifampin resistance triggering treatment for MDR-TB.</w:t>
      </w:r>
    </w:p>
    <w:p w14:paraId="13FD11DB" w14:textId="77777777" w:rsidR="003D1D73" w:rsidRPr="008A0EB4" w:rsidRDefault="003D1D73" w:rsidP="003D1D73">
      <w:pPr>
        <w:rPr>
          <w:rFonts w:asciiTheme="majorHAnsi" w:hAnsiTheme="majorHAnsi"/>
          <w:b/>
        </w:rPr>
      </w:pPr>
    </w:p>
    <w:p w14:paraId="6EA2CAFC" w14:textId="77777777" w:rsidR="003D1D73" w:rsidRPr="008A0EB4" w:rsidRDefault="003D1D73" w:rsidP="001F14D8">
      <w:pPr>
        <w:numPr>
          <w:ilvl w:val="0"/>
          <w:numId w:val="18"/>
        </w:numPr>
        <w:rPr>
          <w:rFonts w:asciiTheme="majorHAnsi" w:hAnsiTheme="majorHAnsi"/>
          <w:b/>
        </w:rPr>
      </w:pPr>
      <w:r w:rsidRPr="008A0EB4">
        <w:rPr>
          <w:rFonts w:asciiTheme="majorHAnsi" w:hAnsiTheme="majorHAnsi"/>
          <w:b/>
        </w:rPr>
        <w:t xml:space="preserve">Xpert for smear negative or previously treated only: </w:t>
      </w:r>
      <w:r w:rsidRPr="008A0EB4">
        <w:rPr>
          <w:rFonts w:asciiTheme="majorHAnsi" w:hAnsiTheme="majorHAnsi"/>
        </w:rPr>
        <w:t>Sputum smear for all new patients, plus</w:t>
      </w:r>
      <w:r w:rsidRPr="008A0EB4">
        <w:rPr>
          <w:rFonts w:asciiTheme="majorHAnsi" w:hAnsiTheme="majorHAnsi"/>
          <w:b/>
        </w:rPr>
        <w:t xml:space="preserve"> </w:t>
      </w:r>
      <w:r w:rsidRPr="008A0EB4">
        <w:rPr>
          <w:rFonts w:asciiTheme="majorHAnsi" w:hAnsiTheme="majorHAnsi"/>
        </w:rPr>
        <w:t>Xpert MTB/RIF used to diagnose TB in any smear-negative patient or previously treated individual, with a positive test for rifampin resistance triggering treatment for MDR-TB.</w:t>
      </w:r>
    </w:p>
    <w:p w14:paraId="765209DF" w14:textId="77777777" w:rsidR="003D1D73" w:rsidRPr="008A0EB4" w:rsidRDefault="003D1D73" w:rsidP="003D1D73">
      <w:pPr>
        <w:rPr>
          <w:rFonts w:asciiTheme="majorHAnsi" w:hAnsiTheme="majorHAnsi"/>
          <w:b/>
        </w:rPr>
      </w:pPr>
    </w:p>
    <w:p w14:paraId="4451B89B" w14:textId="77777777" w:rsidR="003D1D73" w:rsidRPr="008A0EB4" w:rsidRDefault="003D1D73" w:rsidP="001F14D8">
      <w:pPr>
        <w:numPr>
          <w:ilvl w:val="0"/>
          <w:numId w:val="18"/>
        </w:numPr>
        <w:rPr>
          <w:rFonts w:asciiTheme="majorHAnsi" w:hAnsiTheme="majorHAnsi"/>
          <w:b/>
        </w:rPr>
      </w:pPr>
      <w:r w:rsidRPr="008A0EB4">
        <w:rPr>
          <w:rFonts w:asciiTheme="majorHAnsi" w:hAnsiTheme="majorHAnsi"/>
          <w:b/>
        </w:rPr>
        <w:t xml:space="preserve">Xpert for all HIV+ or previously treated only: </w:t>
      </w:r>
      <w:r w:rsidRPr="008A0EB4">
        <w:rPr>
          <w:rFonts w:asciiTheme="majorHAnsi" w:hAnsiTheme="majorHAnsi"/>
        </w:rPr>
        <w:t>Xpert MTB/RIF for HIV-infected patients and previously treated individuals with symptoms regardless of smear status, with a positive test for rifampin resistance triggering treatment for MDR-TB.</w:t>
      </w:r>
    </w:p>
    <w:p w14:paraId="0E23F13F" w14:textId="77777777" w:rsidR="003D1D73" w:rsidRPr="008A0EB4" w:rsidRDefault="003D1D73" w:rsidP="003D1D73">
      <w:pPr>
        <w:rPr>
          <w:rFonts w:asciiTheme="majorHAnsi" w:hAnsiTheme="majorHAnsi"/>
          <w:b/>
        </w:rPr>
      </w:pPr>
    </w:p>
    <w:p w14:paraId="13EAB6AF" w14:textId="77777777" w:rsidR="003D1D73" w:rsidRPr="008A0EB4" w:rsidRDefault="003D1D73" w:rsidP="001F14D8">
      <w:pPr>
        <w:numPr>
          <w:ilvl w:val="0"/>
          <w:numId w:val="18"/>
        </w:numPr>
        <w:rPr>
          <w:rFonts w:asciiTheme="majorHAnsi" w:hAnsiTheme="majorHAnsi"/>
          <w:b/>
        </w:rPr>
      </w:pPr>
      <w:r w:rsidRPr="008A0EB4">
        <w:rPr>
          <w:rFonts w:asciiTheme="majorHAnsi" w:hAnsiTheme="majorHAnsi"/>
          <w:b/>
        </w:rPr>
        <w:t xml:space="preserve">Xpert for smear negative only: </w:t>
      </w:r>
      <w:r w:rsidRPr="008A0EB4">
        <w:rPr>
          <w:rFonts w:asciiTheme="majorHAnsi" w:hAnsiTheme="majorHAnsi"/>
        </w:rPr>
        <w:t>Sputum smear for all new patients, plus</w:t>
      </w:r>
      <w:r w:rsidRPr="008A0EB4">
        <w:rPr>
          <w:rFonts w:asciiTheme="majorHAnsi" w:hAnsiTheme="majorHAnsi"/>
          <w:b/>
        </w:rPr>
        <w:t xml:space="preserve"> </w:t>
      </w:r>
      <w:r w:rsidRPr="008A0EB4">
        <w:rPr>
          <w:rFonts w:asciiTheme="majorHAnsi" w:hAnsiTheme="majorHAnsi"/>
        </w:rPr>
        <w:t>Xpert MTB/RIF used to diagnose TB in any smear-negative patients with persistent symptoms, with a positive test for rifampin resistance triggering treatment for MDR-TB.</w:t>
      </w:r>
    </w:p>
    <w:p w14:paraId="2E6F2547" w14:textId="77777777" w:rsidR="003D1D73" w:rsidRPr="008A0EB4" w:rsidRDefault="003D1D73" w:rsidP="003D1D73">
      <w:pPr>
        <w:rPr>
          <w:rFonts w:asciiTheme="majorHAnsi" w:hAnsiTheme="majorHAnsi"/>
          <w:b/>
        </w:rPr>
      </w:pPr>
    </w:p>
    <w:p w14:paraId="78F5D621" w14:textId="77777777" w:rsidR="003D1D73" w:rsidRDefault="003D1D73" w:rsidP="001F14D8">
      <w:pPr>
        <w:numPr>
          <w:ilvl w:val="0"/>
          <w:numId w:val="18"/>
        </w:numPr>
        <w:rPr>
          <w:rFonts w:asciiTheme="majorHAnsi" w:hAnsiTheme="majorHAnsi"/>
        </w:rPr>
      </w:pPr>
      <w:r w:rsidRPr="008A0EB4">
        <w:rPr>
          <w:rFonts w:asciiTheme="majorHAnsi" w:hAnsiTheme="majorHAnsi"/>
          <w:b/>
          <w:bCs/>
        </w:rPr>
        <w:t xml:space="preserve">Xpert for all: </w:t>
      </w:r>
      <w:r w:rsidRPr="008A0EB4">
        <w:rPr>
          <w:rFonts w:asciiTheme="majorHAnsi" w:hAnsiTheme="majorHAnsi"/>
        </w:rPr>
        <w:t>Xpert MTB/RIF for all patients with TB symptoms.</w:t>
      </w:r>
    </w:p>
    <w:p w14:paraId="0A2498D1" w14:textId="77777777" w:rsidR="003D1D73" w:rsidRPr="008A0EB4" w:rsidRDefault="003D1D73" w:rsidP="003D1D73">
      <w:pPr>
        <w:rPr>
          <w:rFonts w:asciiTheme="majorHAnsi" w:hAnsiTheme="majorHAnsi"/>
        </w:rPr>
      </w:pPr>
    </w:p>
    <w:p w14:paraId="390741E6" w14:textId="77777777" w:rsidR="003D1D73" w:rsidRDefault="003D1D73" w:rsidP="001F14D8">
      <w:pPr>
        <w:numPr>
          <w:ilvl w:val="0"/>
          <w:numId w:val="18"/>
        </w:numPr>
        <w:rPr>
          <w:rFonts w:asciiTheme="majorHAnsi" w:hAnsiTheme="majorHAnsi"/>
        </w:rPr>
      </w:pPr>
      <w:r w:rsidRPr="008A0EB4">
        <w:rPr>
          <w:rFonts w:asciiTheme="majorHAnsi" w:hAnsiTheme="majorHAnsi"/>
          <w:b/>
          <w:bCs/>
        </w:rPr>
        <w:t xml:space="preserve">Same-Day Xpert: </w:t>
      </w:r>
      <w:r w:rsidRPr="008A0EB4">
        <w:rPr>
          <w:rFonts w:asciiTheme="majorHAnsi" w:hAnsiTheme="majorHAnsi"/>
        </w:rPr>
        <w:t>Xpert MTB/RIF for all patients with TB symptoms, including the ability to provide results to patients in the same clinical encounter (e.g., peripheral deployment).  Note that the per-test cost of same-day Xpert should be higher.</w:t>
      </w:r>
    </w:p>
    <w:p w14:paraId="6677E254" w14:textId="77777777" w:rsidR="003D1D73" w:rsidRDefault="003D1D73" w:rsidP="003D1D73">
      <w:pPr>
        <w:ind w:left="720"/>
        <w:rPr>
          <w:rFonts w:asciiTheme="majorHAnsi" w:hAnsiTheme="majorHAnsi"/>
        </w:rPr>
      </w:pPr>
    </w:p>
    <w:p w14:paraId="20329F30" w14:textId="77777777" w:rsidR="003D1D73" w:rsidRPr="008A0EB4" w:rsidRDefault="003D1D73" w:rsidP="003D1D73">
      <w:pPr>
        <w:ind w:left="720"/>
        <w:rPr>
          <w:rFonts w:asciiTheme="majorHAnsi" w:hAnsiTheme="majorHAnsi"/>
        </w:rPr>
      </w:pPr>
      <w:r>
        <w:rPr>
          <w:rFonts w:asciiTheme="majorHAnsi" w:hAnsiTheme="majorHAnsi"/>
        </w:rPr>
        <w:t>The FlexDx TB Model will return estimates of five</w:t>
      </w:r>
      <w:r w:rsidRPr="00081B22">
        <w:rPr>
          <w:rFonts w:asciiTheme="majorHAnsi" w:hAnsiTheme="majorHAnsi"/>
        </w:rPr>
        <w:t>-year projections of the epidemiological impact and cost-effectiveness</w:t>
      </w:r>
      <w:r>
        <w:rPr>
          <w:rFonts w:asciiTheme="majorHAnsi" w:hAnsiTheme="majorHAnsi"/>
        </w:rPr>
        <w:t xml:space="preserve"> of the user-selected diagnostic strategy(s).  These estimates represent the projected results of implementation of the diagnostic strategy(s) for the first year of implementation, “Year 1,” and for the fifth year after implementation of the strategy(s), “Year 5.”</w:t>
      </w:r>
    </w:p>
    <w:p w14:paraId="5111B2C7" w14:textId="77777777" w:rsidR="003D1D73" w:rsidRDefault="003D1D73" w:rsidP="003D1D73"/>
    <w:p w14:paraId="55746635" w14:textId="77777777" w:rsidR="00D754CF" w:rsidRDefault="00D754CF" w:rsidP="003D1D73"/>
    <w:p w14:paraId="6C38A37F" w14:textId="77777777" w:rsidR="00F2083A" w:rsidRDefault="00F2083A" w:rsidP="003D1D73"/>
    <w:p w14:paraId="2BF062AF" w14:textId="6435DAF3" w:rsidR="00D754CF" w:rsidRPr="00D754CF" w:rsidRDefault="00D754CF" w:rsidP="00D754CF">
      <w:pPr>
        <w:pStyle w:val="Heading2"/>
        <w:spacing w:before="0" w:after="0"/>
        <w:ind w:firstLine="720"/>
        <w:rPr>
          <w:rFonts w:asciiTheme="majorHAnsi" w:hAnsiTheme="majorHAnsi"/>
          <w:i w:val="0"/>
          <w:sz w:val="24"/>
          <w:szCs w:val="24"/>
          <w:u w:val="single"/>
        </w:rPr>
      </w:pPr>
      <w:bookmarkStart w:id="14" w:name="_Toc273092022"/>
      <w:r w:rsidRPr="00D754CF">
        <w:rPr>
          <w:rFonts w:asciiTheme="majorHAnsi" w:hAnsiTheme="majorHAnsi"/>
          <w:i w:val="0"/>
          <w:sz w:val="24"/>
          <w:szCs w:val="24"/>
          <w:u w:val="single"/>
        </w:rPr>
        <w:t>2.</w:t>
      </w:r>
      <w:r w:rsidR="000D0019">
        <w:rPr>
          <w:rFonts w:asciiTheme="majorHAnsi" w:hAnsiTheme="majorHAnsi"/>
          <w:i w:val="0"/>
          <w:sz w:val="24"/>
          <w:szCs w:val="24"/>
          <w:u w:val="single"/>
        </w:rPr>
        <w:t>4</w:t>
      </w:r>
      <w:r w:rsidRPr="00D754CF">
        <w:rPr>
          <w:rFonts w:asciiTheme="majorHAnsi" w:hAnsiTheme="majorHAnsi"/>
          <w:i w:val="0"/>
          <w:sz w:val="24"/>
          <w:szCs w:val="24"/>
          <w:u w:val="single"/>
        </w:rPr>
        <w:t xml:space="preserve"> </w:t>
      </w:r>
      <w:r w:rsidRPr="00D754CF">
        <w:rPr>
          <w:rFonts w:asciiTheme="majorHAnsi" w:hAnsiTheme="majorHAnsi"/>
          <w:i w:val="0"/>
          <w:sz w:val="24"/>
          <w:szCs w:val="24"/>
          <w:u w:val="single"/>
        </w:rPr>
        <w:tab/>
      </w:r>
      <w:r w:rsidR="00C01EE2">
        <w:rPr>
          <w:rFonts w:asciiTheme="majorHAnsi" w:hAnsiTheme="majorHAnsi"/>
          <w:i w:val="0"/>
          <w:sz w:val="24"/>
          <w:szCs w:val="24"/>
          <w:u w:val="single"/>
        </w:rPr>
        <w:t xml:space="preserve">Running </w:t>
      </w:r>
      <w:r w:rsidR="00145064">
        <w:rPr>
          <w:rFonts w:asciiTheme="majorHAnsi" w:hAnsiTheme="majorHAnsi"/>
          <w:i w:val="0"/>
          <w:sz w:val="24"/>
          <w:szCs w:val="24"/>
          <w:u w:val="single"/>
        </w:rPr>
        <w:t xml:space="preserve">FlexDx for </w:t>
      </w:r>
      <w:r w:rsidR="00C01EE2">
        <w:rPr>
          <w:rFonts w:asciiTheme="majorHAnsi" w:hAnsiTheme="majorHAnsi"/>
          <w:i w:val="0"/>
          <w:sz w:val="24"/>
          <w:szCs w:val="24"/>
          <w:u w:val="single"/>
        </w:rPr>
        <w:t>a</w:t>
      </w:r>
      <w:r w:rsidR="00F353AB">
        <w:rPr>
          <w:rFonts w:asciiTheme="majorHAnsi" w:hAnsiTheme="majorHAnsi"/>
          <w:i w:val="0"/>
          <w:sz w:val="24"/>
          <w:szCs w:val="24"/>
          <w:u w:val="single"/>
        </w:rPr>
        <w:t xml:space="preserve"> specified</w:t>
      </w:r>
      <w:r w:rsidR="00C01EE2">
        <w:rPr>
          <w:rFonts w:asciiTheme="majorHAnsi" w:hAnsiTheme="majorHAnsi"/>
          <w:i w:val="0"/>
          <w:sz w:val="24"/>
          <w:szCs w:val="24"/>
          <w:u w:val="single"/>
        </w:rPr>
        <w:t xml:space="preserve"> </w:t>
      </w:r>
      <w:r w:rsidR="00C01EE2" w:rsidRPr="00FA0A7B">
        <w:rPr>
          <w:rFonts w:asciiTheme="majorHAnsi" w:hAnsiTheme="majorHAnsi"/>
          <w:i w:val="0"/>
          <w:sz w:val="24"/>
          <w:szCs w:val="24"/>
          <w:u w:val="single"/>
        </w:rPr>
        <w:t>TB diagnostic test</w:t>
      </w:r>
      <w:r w:rsidR="00C01EE2">
        <w:rPr>
          <w:rFonts w:asciiTheme="majorHAnsi" w:hAnsiTheme="majorHAnsi"/>
          <w:i w:val="0"/>
          <w:sz w:val="24"/>
          <w:szCs w:val="24"/>
          <w:u w:val="single"/>
        </w:rPr>
        <w:t>ing strategy</w:t>
      </w:r>
      <w:bookmarkEnd w:id="14"/>
      <w:r w:rsidR="00C01EE2">
        <w:rPr>
          <w:rFonts w:asciiTheme="majorHAnsi" w:hAnsiTheme="majorHAnsi"/>
          <w:i w:val="0"/>
          <w:sz w:val="24"/>
          <w:szCs w:val="24"/>
          <w:u w:val="single"/>
        </w:rPr>
        <w:t xml:space="preserve"> </w:t>
      </w:r>
    </w:p>
    <w:p w14:paraId="0604D795" w14:textId="77777777" w:rsidR="00C01EE2" w:rsidRDefault="00D754CF" w:rsidP="00D754CF">
      <w:pPr>
        <w:pStyle w:val="Heading3"/>
        <w:spacing w:before="0" w:after="0"/>
        <w:rPr>
          <w:rFonts w:asciiTheme="majorHAnsi" w:hAnsiTheme="majorHAnsi"/>
          <w:sz w:val="24"/>
          <w:szCs w:val="24"/>
        </w:rPr>
      </w:pPr>
      <w:r w:rsidRPr="00D32A05">
        <w:rPr>
          <w:rFonts w:asciiTheme="majorHAnsi" w:hAnsiTheme="majorHAnsi"/>
          <w:sz w:val="24"/>
          <w:szCs w:val="24"/>
        </w:rPr>
        <w:tab/>
      </w:r>
    </w:p>
    <w:p w14:paraId="5F81A39A" w14:textId="77777777" w:rsidR="0045246F" w:rsidRDefault="00C24FB6" w:rsidP="0045246F">
      <w:pPr>
        <w:ind w:left="720"/>
        <w:rPr>
          <w:rFonts w:asciiTheme="majorHAnsi" w:hAnsiTheme="majorHAnsi"/>
        </w:rPr>
      </w:pPr>
      <w:r>
        <w:rPr>
          <w:rFonts w:asciiTheme="majorHAnsi" w:hAnsiTheme="majorHAnsi"/>
        </w:rPr>
        <w:t xml:space="preserve">After deciding </w:t>
      </w:r>
      <w:r w:rsidR="0045246F">
        <w:rPr>
          <w:rFonts w:asciiTheme="majorHAnsi" w:hAnsiTheme="majorHAnsi"/>
        </w:rPr>
        <w:t>whether to use Country Pre-set Values or User Inputs</w:t>
      </w:r>
      <w:r>
        <w:rPr>
          <w:rFonts w:asciiTheme="majorHAnsi" w:hAnsiTheme="majorHAnsi"/>
        </w:rPr>
        <w:t xml:space="preserve"> to </w:t>
      </w:r>
      <w:r w:rsidR="0045246F">
        <w:rPr>
          <w:rFonts w:asciiTheme="majorHAnsi" w:hAnsiTheme="majorHAnsi"/>
        </w:rPr>
        <w:t>populate</w:t>
      </w:r>
      <w:r>
        <w:rPr>
          <w:rFonts w:asciiTheme="majorHAnsi" w:hAnsiTheme="majorHAnsi"/>
        </w:rPr>
        <w:t xml:space="preserve"> the necessary model parameters, the user must decide on their diagnostic strategy of interest.  </w:t>
      </w:r>
      <w:r w:rsidR="0045246F">
        <w:rPr>
          <w:rFonts w:asciiTheme="majorHAnsi" w:hAnsiTheme="majorHAnsi"/>
        </w:rPr>
        <w:t xml:space="preserve">Users can choose to assess the impact of a Single (diagnostic testing) Strategy or All Strategies.  </w:t>
      </w:r>
    </w:p>
    <w:p w14:paraId="1C15BE3A" w14:textId="77777777" w:rsidR="0045246F" w:rsidRDefault="0045246F" w:rsidP="0045246F">
      <w:pPr>
        <w:ind w:left="720"/>
        <w:rPr>
          <w:rFonts w:asciiTheme="majorHAnsi" w:hAnsiTheme="majorHAnsi"/>
        </w:rPr>
      </w:pPr>
    </w:p>
    <w:p w14:paraId="2B430C4C" w14:textId="1D20D07E" w:rsidR="00C24FB6" w:rsidRDefault="0045246F" w:rsidP="0045246F">
      <w:pPr>
        <w:ind w:left="720"/>
        <w:rPr>
          <w:rFonts w:asciiTheme="majorHAnsi" w:hAnsiTheme="majorHAnsi"/>
        </w:rPr>
      </w:pPr>
      <w:r>
        <w:rPr>
          <w:rFonts w:asciiTheme="majorHAnsi" w:hAnsiTheme="majorHAnsi"/>
        </w:rPr>
        <w:t xml:space="preserve">If the user selects a Single Strategy, FlexDx will </w:t>
      </w:r>
      <w:r w:rsidR="00574052">
        <w:rPr>
          <w:rFonts w:asciiTheme="majorHAnsi" w:hAnsiTheme="majorHAnsi"/>
        </w:rPr>
        <w:t xml:space="preserve">run the model and </w:t>
      </w:r>
      <w:r>
        <w:rPr>
          <w:rFonts w:asciiTheme="majorHAnsi" w:hAnsiTheme="majorHAnsi"/>
        </w:rPr>
        <w:t xml:space="preserve">return projections for the impact and cost-effectiveness of the single user-selected strategy.  If the user selects All Strategies, FlexDx will run the model to assess the impact of each of the diagnostic testing strategies offered.  </w:t>
      </w:r>
    </w:p>
    <w:p w14:paraId="77B41FDC" w14:textId="77777777" w:rsidR="00C24FB6" w:rsidRDefault="00C24FB6" w:rsidP="00C01EE2">
      <w:pPr>
        <w:ind w:left="720"/>
        <w:rPr>
          <w:rFonts w:asciiTheme="majorHAnsi" w:hAnsiTheme="majorHAnsi"/>
        </w:rPr>
      </w:pPr>
    </w:p>
    <w:p w14:paraId="53E52663" w14:textId="77777777" w:rsidR="00F2083A" w:rsidRDefault="00F2083A" w:rsidP="00C01EE2">
      <w:pPr>
        <w:ind w:left="720"/>
        <w:rPr>
          <w:rFonts w:asciiTheme="majorHAnsi" w:hAnsiTheme="majorHAnsi"/>
        </w:rPr>
      </w:pPr>
    </w:p>
    <w:p w14:paraId="3DEE7133" w14:textId="77777777" w:rsidR="00332531" w:rsidRDefault="00D754CF" w:rsidP="00D754CF">
      <w:pPr>
        <w:pStyle w:val="Heading3"/>
        <w:spacing w:before="0" w:after="0"/>
        <w:rPr>
          <w:rFonts w:asciiTheme="majorHAnsi" w:hAnsiTheme="majorHAnsi"/>
          <w:sz w:val="24"/>
          <w:szCs w:val="24"/>
        </w:rPr>
      </w:pPr>
      <w:r w:rsidRPr="00D32A05">
        <w:rPr>
          <w:rFonts w:asciiTheme="majorHAnsi" w:hAnsiTheme="majorHAnsi"/>
          <w:sz w:val="24"/>
          <w:szCs w:val="24"/>
        </w:rPr>
        <w:tab/>
      </w:r>
    </w:p>
    <w:p w14:paraId="2C12C8D0" w14:textId="2D75EE46" w:rsidR="00C01EE2" w:rsidRPr="00574052" w:rsidRDefault="00D754CF" w:rsidP="00574052">
      <w:pPr>
        <w:pStyle w:val="Heading3"/>
        <w:spacing w:before="0" w:after="0"/>
        <w:ind w:firstLine="720"/>
        <w:rPr>
          <w:rFonts w:asciiTheme="majorHAnsi" w:hAnsiTheme="majorHAnsi"/>
          <w:sz w:val="24"/>
          <w:szCs w:val="24"/>
          <w:u w:val="single"/>
        </w:rPr>
      </w:pPr>
      <w:bookmarkStart w:id="15" w:name="_Toc273092023"/>
      <w:r w:rsidRPr="00C01EE2">
        <w:rPr>
          <w:rFonts w:asciiTheme="majorHAnsi" w:hAnsiTheme="majorHAnsi"/>
          <w:sz w:val="24"/>
          <w:szCs w:val="24"/>
          <w:u w:val="single"/>
        </w:rPr>
        <w:t>2.</w:t>
      </w:r>
      <w:r w:rsidR="000D0019">
        <w:rPr>
          <w:rFonts w:asciiTheme="majorHAnsi" w:hAnsiTheme="majorHAnsi"/>
          <w:sz w:val="24"/>
          <w:szCs w:val="24"/>
          <w:u w:val="single"/>
        </w:rPr>
        <w:t>4</w:t>
      </w:r>
      <w:r w:rsidRPr="00C01EE2">
        <w:rPr>
          <w:rFonts w:asciiTheme="majorHAnsi" w:hAnsiTheme="majorHAnsi"/>
          <w:sz w:val="24"/>
          <w:szCs w:val="24"/>
          <w:u w:val="single"/>
        </w:rPr>
        <w:t>.1</w:t>
      </w:r>
      <w:r w:rsidRPr="00C01EE2">
        <w:rPr>
          <w:rFonts w:asciiTheme="majorHAnsi" w:hAnsiTheme="majorHAnsi"/>
          <w:sz w:val="24"/>
          <w:szCs w:val="24"/>
          <w:u w:val="single"/>
        </w:rPr>
        <w:tab/>
      </w:r>
      <w:r w:rsidR="00093B5F">
        <w:rPr>
          <w:rFonts w:asciiTheme="majorHAnsi" w:hAnsiTheme="majorHAnsi"/>
          <w:sz w:val="24"/>
          <w:szCs w:val="24"/>
          <w:u w:val="single"/>
        </w:rPr>
        <w:t xml:space="preserve">Selecting a </w:t>
      </w:r>
      <w:r w:rsidRPr="00C01EE2">
        <w:rPr>
          <w:rFonts w:asciiTheme="majorHAnsi" w:hAnsiTheme="majorHAnsi"/>
          <w:sz w:val="24"/>
          <w:szCs w:val="24"/>
          <w:u w:val="single"/>
        </w:rPr>
        <w:t xml:space="preserve">Single </w:t>
      </w:r>
      <w:r w:rsidR="00093B5F">
        <w:rPr>
          <w:rFonts w:asciiTheme="majorHAnsi" w:hAnsiTheme="majorHAnsi"/>
          <w:sz w:val="24"/>
          <w:szCs w:val="24"/>
          <w:u w:val="single"/>
        </w:rPr>
        <w:t>S</w:t>
      </w:r>
      <w:r w:rsidRPr="00C01EE2">
        <w:rPr>
          <w:rFonts w:asciiTheme="majorHAnsi" w:hAnsiTheme="majorHAnsi"/>
          <w:sz w:val="24"/>
          <w:szCs w:val="24"/>
          <w:u w:val="single"/>
        </w:rPr>
        <w:t>trategy</w:t>
      </w:r>
      <w:bookmarkEnd w:id="15"/>
      <w:r w:rsidR="00C01EE2">
        <w:rPr>
          <w:rFonts w:asciiTheme="majorHAnsi" w:hAnsiTheme="majorHAnsi"/>
          <w:sz w:val="24"/>
          <w:szCs w:val="24"/>
          <w:u w:val="single"/>
        </w:rPr>
        <w:t xml:space="preserve"> </w:t>
      </w:r>
    </w:p>
    <w:p w14:paraId="54733DF5" w14:textId="6EE126D6" w:rsidR="00E569C4" w:rsidRDefault="00C01EE2" w:rsidP="002E35CF">
      <w:pPr>
        <w:ind w:left="720"/>
        <w:rPr>
          <w:rFonts w:asciiTheme="majorHAnsi" w:hAnsiTheme="majorHAnsi"/>
        </w:rPr>
      </w:pPr>
      <w:r>
        <w:rPr>
          <w:rFonts w:asciiTheme="majorHAnsi" w:hAnsiTheme="majorHAnsi"/>
        </w:rPr>
        <w:t>Users</w:t>
      </w:r>
      <w:r w:rsidR="00E569C4">
        <w:rPr>
          <w:rFonts w:asciiTheme="majorHAnsi" w:hAnsiTheme="majorHAnsi"/>
        </w:rPr>
        <w:t xml:space="preserve"> can assess the impact of </w:t>
      </w:r>
      <w:r w:rsidR="00574052">
        <w:rPr>
          <w:rFonts w:asciiTheme="majorHAnsi" w:hAnsiTheme="majorHAnsi"/>
        </w:rPr>
        <w:t xml:space="preserve">scaling-up </w:t>
      </w:r>
      <w:r w:rsidR="00E569C4">
        <w:rPr>
          <w:rFonts w:asciiTheme="majorHAnsi" w:hAnsiTheme="majorHAnsi"/>
        </w:rPr>
        <w:t xml:space="preserve">one of the </w:t>
      </w:r>
      <w:r w:rsidR="009D243C">
        <w:rPr>
          <w:rFonts w:asciiTheme="majorHAnsi" w:hAnsiTheme="majorHAnsi"/>
        </w:rPr>
        <w:t>eight</w:t>
      </w:r>
      <w:r w:rsidR="00E569C4">
        <w:rPr>
          <w:rFonts w:asciiTheme="majorHAnsi" w:hAnsiTheme="majorHAnsi"/>
        </w:rPr>
        <w:t xml:space="preserve"> diagnostic testing strategies by selecting their </w:t>
      </w:r>
      <w:r w:rsidR="00574052">
        <w:rPr>
          <w:rFonts w:asciiTheme="majorHAnsi" w:hAnsiTheme="majorHAnsi"/>
        </w:rPr>
        <w:t>S</w:t>
      </w:r>
      <w:r w:rsidR="00C66CD7">
        <w:rPr>
          <w:rFonts w:asciiTheme="majorHAnsi" w:hAnsiTheme="majorHAnsi"/>
        </w:rPr>
        <w:t>ingle</w:t>
      </w:r>
      <w:r w:rsidR="00574052">
        <w:rPr>
          <w:rFonts w:asciiTheme="majorHAnsi" w:hAnsiTheme="majorHAnsi"/>
        </w:rPr>
        <w:t xml:space="preserve"> S</w:t>
      </w:r>
      <w:r w:rsidR="00E569C4">
        <w:rPr>
          <w:rFonts w:asciiTheme="majorHAnsi" w:hAnsiTheme="majorHAnsi"/>
        </w:rPr>
        <w:t xml:space="preserve">trategy of interest.  </w:t>
      </w:r>
    </w:p>
    <w:p w14:paraId="3E6B6402" w14:textId="77777777" w:rsidR="00E569C4" w:rsidRDefault="00E569C4" w:rsidP="002E35CF">
      <w:pPr>
        <w:ind w:left="720"/>
        <w:rPr>
          <w:rFonts w:asciiTheme="majorHAnsi" w:hAnsiTheme="majorHAnsi"/>
        </w:rPr>
      </w:pPr>
    </w:p>
    <w:p w14:paraId="534F209D" w14:textId="424ECFD2" w:rsidR="006D11D0" w:rsidRDefault="00E569C4" w:rsidP="00F2083A">
      <w:pPr>
        <w:ind w:left="720"/>
      </w:pPr>
      <w:r>
        <w:rPr>
          <w:rFonts w:asciiTheme="majorHAnsi" w:hAnsiTheme="majorHAnsi"/>
        </w:rPr>
        <w:t xml:space="preserve">The </w:t>
      </w:r>
      <w:r w:rsidR="009D243C">
        <w:rPr>
          <w:rFonts w:asciiTheme="majorHAnsi" w:hAnsiTheme="majorHAnsi"/>
        </w:rPr>
        <w:t>eight</w:t>
      </w:r>
      <w:r>
        <w:rPr>
          <w:rFonts w:asciiTheme="majorHAnsi" w:hAnsiTheme="majorHAnsi"/>
        </w:rPr>
        <w:t xml:space="preserve"> single testing strategies are listed when the user clicks the “Single Strategy” button.  </w:t>
      </w:r>
      <w:r w:rsidR="006D11D0">
        <w:rPr>
          <w:rFonts w:asciiTheme="majorHAnsi" w:hAnsiTheme="majorHAnsi"/>
        </w:rPr>
        <w:t xml:space="preserve">After clicking on “Single Strategy,” users can click on the diagnostic test options to select their strategy of interest.  </w:t>
      </w:r>
      <w:r w:rsidR="002E35CF">
        <w:rPr>
          <w:rFonts w:asciiTheme="majorHAnsi" w:hAnsiTheme="majorHAnsi"/>
        </w:rPr>
        <w:t>Users can view a</w:t>
      </w:r>
      <w:r>
        <w:rPr>
          <w:rFonts w:asciiTheme="majorHAnsi" w:hAnsiTheme="majorHAnsi"/>
        </w:rPr>
        <w:t xml:space="preserve"> descr</w:t>
      </w:r>
      <w:r w:rsidR="002E35CF">
        <w:rPr>
          <w:rFonts w:asciiTheme="majorHAnsi" w:hAnsiTheme="majorHAnsi"/>
        </w:rPr>
        <w:t>iption of each strategy displayed to the right when they scroll over each option.</w:t>
      </w:r>
      <w:r w:rsidR="00D754CF" w:rsidRPr="00D32A05">
        <w:tab/>
      </w:r>
    </w:p>
    <w:p w14:paraId="1982BFEA" w14:textId="72846408" w:rsidR="008F45FB" w:rsidRDefault="006D11D0" w:rsidP="00C01EE2">
      <w:r>
        <w:rPr>
          <w:rFonts w:asciiTheme="majorHAnsi" w:hAnsiTheme="majorHAnsi"/>
          <w:b/>
          <w:bCs/>
          <w:noProof/>
        </w:rPr>
        <mc:AlternateContent>
          <mc:Choice Requires="wps">
            <w:drawing>
              <wp:anchor distT="0" distB="0" distL="114300" distR="114300" simplePos="0" relativeHeight="251693056" behindDoc="0" locked="0" layoutInCell="1" allowOverlap="1" wp14:anchorId="17CC1BF7" wp14:editId="5BFE781F">
                <wp:simplePos x="0" y="0"/>
                <wp:positionH relativeFrom="column">
                  <wp:posOffset>-434975</wp:posOffset>
                </wp:positionH>
                <wp:positionV relativeFrom="paragraph">
                  <wp:posOffset>1905</wp:posOffset>
                </wp:positionV>
                <wp:extent cx="1257300" cy="685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57F9D" w14:textId="4AC62CB2" w:rsidR="003C4A25" w:rsidRPr="00B87018" w:rsidRDefault="003C4A25" w:rsidP="008F45FB">
                            <w:pPr>
                              <w:rPr>
                                <w:rFonts w:asciiTheme="majorHAnsi" w:hAnsiTheme="majorHAnsi"/>
                                <w:b/>
                                <w:color w:val="FF0000"/>
                              </w:rPr>
                            </w:pPr>
                            <w:r>
                              <w:rPr>
                                <w:rFonts w:asciiTheme="majorHAnsi" w:hAnsiTheme="majorHAnsi"/>
                                <w:b/>
                                <w:color w:val="FF0000"/>
                              </w:rPr>
                              <w:t>1. Click here for a Single Strategy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4" type="#_x0000_t202" style="position:absolute;margin-left:-34.2pt;margin-top:.15pt;width:99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BxtdECAAAX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" filled="f" stroked="f">
                <v:textbox>
                  <w:txbxContent>
                    <w:p w14:paraId="1D357F9D" w14:textId="4AC62CB2" w:rsidR="00631717" w:rsidRPr="00B87018" w:rsidRDefault="00631717" w:rsidP="008F45FB">
                      <w:pPr>
                        <w:rPr>
                          <w:rFonts w:asciiTheme="majorHAnsi" w:hAnsiTheme="majorHAnsi"/>
                          <w:b/>
                          <w:color w:val="FF0000"/>
                        </w:rPr>
                      </w:pPr>
                      <w:r>
                        <w:rPr>
                          <w:rFonts w:asciiTheme="majorHAnsi" w:hAnsiTheme="majorHAnsi"/>
                          <w:b/>
                          <w:color w:val="FF0000"/>
                        </w:rPr>
                        <w:t>1. Click here for a Single Strategy</w:t>
                      </w:r>
                    </w:p>
                  </w:txbxContent>
                </v:textbox>
              </v:shape>
            </w:pict>
          </mc:Fallback>
        </mc:AlternateContent>
      </w:r>
    </w:p>
    <w:p w14:paraId="48093B44" w14:textId="2880C920" w:rsidR="008F45FB" w:rsidRDefault="006D11D0" w:rsidP="00C01EE2">
      <w:r>
        <w:rPr>
          <w:noProof/>
        </w:rPr>
        <mc:AlternateContent>
          <mc:Choice Requires="wps">
            <w:drawing>
              <wp:anchor distT="0" distB="0" distL="114300" distR="114300" simplePos="0" relativeHeight="251696128" behindDoc="0" locked="0" layoutInCell="1" allowOverlap="1" wp14:anchorId="084DCDD1" wp14:editId="7EF49567">
                <wp:simplePos x="0" y="0"/>
                <wp:positionH relativeFrom="column">
                  <wp:posOffset>3709035</wp:posOffset>
                </wp:positionH>
                <wp:positionV relativeFrom="paragraph">
                  <wp:posOffset>120650</wp:posOffset>
                </wp:positionV>
                <wp:extent cx="2286000" cy="1485900"/>
                <wp:effectExtent l="50800" t="25400" r="76200" b="114300"/>
                <wp:wrapNone/>
                <wp:docPr id="43" name="Oval 43"/>
                <wp:cNvGraphicFramePr/>
                <a:graphic xmlns:a="http://schemas.openxmlformats.org/drawingml/2006/main">
                  <a:graphicData uri="http://schemas.microsoft.com/office/word/2010/wordprocessingShape">
                    <wps:wsp>
                      <wps:cNvSpPr/>
                      <wps:spPr>
                        <a:xfrm>
                          <a:off x="0" y="0"/>
                          <a:ext cx="2286000" cy="1485900"/>
                        </a:xfrm>
                        <a:prstGeom prst="ellipse">
                          <a:avLst/>
                        </a:prstGeom>
                        <a:noFill/>
                        <a:ln w="12700" cmpd="sng">
                          <a:solidFill>
                            <a:srgbClr val="FF5E5E"/>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3" o:spid="_x0000_s1026" style="position:absolute;margin-left:292.05pt;margin-top:9.5pt;width:180pt;height:11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" filled="f" strokecolor="#ff5e5e" strokeweight="1pt">
                <v:shadow on="t" opacity="22937f" mv:blur="40000f" origin=",.5" offset="0,23000emu"/>
              </v:oval>
            </w:pict>
          </mc:Fallback>
        </mc:AlternateContent>
      </w:r>
    </w:p>
    <w:p w14:paraId="25336F94" w14:textId="1CB36044" w:rsidR="008F45FB" w:rsidRPr="00D32A05" w:rsidRDefault="008F45FB" w:rsidP="00C01EE2">
      <w:r>
        <w:rPr>
          <w:noProof/>
        </w:rPr>
        <mc:AlternateContent>
          <mc:Choice Requires="wps">
            <w:drawing>
              <wp:anchor distT="0" distB="0" distL="114300" distR="114300" simplePos="0" relativeHeight="251691008" behindDoc="0" locked="0" layoutInCell="1" allowOverlap="1" wp14:anchorId="2095E46D" wp14:editId="67C45A0A">
                <wp:simplePos x="0" y="0"/>
                <wp:positionH relativeFrom="column">
                  <wp:posOffset>-62865</wp:posOffset>
                </wp:positionH>
                <wp:positionV relativeFrom="paragraph">
                  <wp:posOffset>59690</wp:posOffset>
                </wp:positionV>
                <wp:extent cx="248920" cy="1128395"/>
                <wp:effectExtent l="25400" t="25400" r="132080" b="116205"/>
                <wp:wrapNone/>
                <wp:docPr id="39" name="Straight Arrow Connector 39"/>
                <wp:cNvGraphicFramePr/>
                <a:graphic xmlns:a="http://schemas.openxmlformats.org/drawingml/2006/main">
                  <a:graphicData uri="http://schemas.microsoft.com/office/word/2010/wordprocessingShape">
                    <wps:wsp>
                      <wps:cNvCnPr/>
                      <wps:spPr>
                        <a:xfrm>
                          <a:off x="0" y="0"/>
                          <a:ext cx="248920" cy="1128395"/>
                        </a:xfrm>
                        <a:prstGeom prst="straightConnector1">
                          <a:avLst/>
                        </a:prstGeom>
                        <a:ln w="19050" cmpd="sng">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4.9pt;margin-top:4.7pt;width:19.6pt;height:88.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" strokecolor="red" strokeweight="1.5pt">
                <v:stroke endarrow="open"/>
                <v:shadow on="t" opacity="26214f" mv:blur="50800f" origin="-.5,-.5" offset="26941emu,26941emu"/>
              </v:shape>
            </w:pict>
          </mc:Fallback>
        </mc:AlternateContent>
      </w:r>
    </w:p>
    <w:p w14:paraId="64878906" w14:textId="3EA08DF0" w:rsidR="00F2083A" w:rsidRDefault="006D11D0" w:rsidP="003D1D73">
      <w:r>
        <w:rPr>
          <w:noProof/>
        </w:rPr>
        <mc:AlternateContent>
          <mc:Choice Requires="wps">
            <w:drawing>
              <wp:anchor distT="0" distB="0" distL="114300" distR="114300" simplePos="0" relativeHeight="251661312" behindDoc="0" locked="0" layoutInCell="1" allowOverlap="1" wp14:anchorId="291377A2" wp14:editId="57A777A2">
                <wp:simplePos x="0" y="0"/>
                <wp:positionH relativeFrom="column">
                  <wp:posOffset>1818640</wp:posOffset>
                </wp:positionH>
                <wp:positionV relativeFrom="paragraph">
                  <wp:posOffset>684530</wp:posOffset>
                </wp:positionV>
                <wp:extent cx="2004695" cy="648970"/>
                <wp:effectExtent l="25400" t="76200" r="27305" b="113030"/>
                <wp:wrapNone/>
                <wp:docPr id="19" name="Straight Arrow Connector 19"/>
                <wp:cNvGraphicFramePr/>
                <a:graphic xmlns:a="http://schemas.openxmlformats.org/drawingml/2006/main">
                  <a:graphicData uri="http://schemas.microsoft.com/office/word/2010/wordprocessingShape">
                    <wps:wsp>
                      <wps:cNvCnPr/>
                      <wps:spPr>
                        <a:xfrm flipV="1">
                          <a:off x="0" y="0"/>
                          <a:ext cx="2004695" cy="648970"/>
                        </a:xfrm>
                        <a:prstGeom prst="straightConnector1">
                          <a:avLst/>
                        </a:prstGeom>
                        <a:ln w="19050" cmpd="sng">
                          <a:solidFill>
                            <a:srgbClr val="FF5E5E"/>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43.2pt;margin-top:53.9pt;width:157.85pt;height:51.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" strokecolor="#ff5e5e" strokeweight="1.5pt">
                <v:stroke endarrow="open"/>
                <v:shadow on="t" opacity="26214f" mv:blur="50800f" origin="-.5,-.5" offset="26941emu,26941emu"/>
              </v:shape>
            </w:pict>
          </mc:Fallback>
        </mc:AlternateContent>
      </w:r>
      <w:r w:rsidR="008F45FB">
        <w:rPr>
          <w:noProof/>
        </w:rPr>
        <mc:AlternateContent>
          <mc:Choice Requires="wps">
            <w:drawing>
              <wp:anchor distT="0" distB="0" distL="114300" distR="114300" simplePos="0" relativeHeight="251688960" behindDoc="0" locked="0" layoutInCell="1" allowOverlap="1" wp14:anchorId="7201DA4C" wp14:editId="2B7449F5">
                <wp:simplePos x="0" y="0"/>
                <wp:positionH relativeFrom="column">
                  <wp:posOffset>113665</wp:posOffset>
                </wp:positionH>
                <wp:positionV relativeFrom="paragraph">
                  <wp:posOffset>923290</wp:posOffset>
                </wp:positionV>
                <wp:extent cx="2795270" cy="1363345"/>
                <wp:effectExtent l="25400" t="25400" r="125730" b="135255"/>
                <wp:wrapNone/>
                <wp:docPr id="38" name="Rectangle 38"/>
                <wp:cNvGraphicFramePr/>
                <a:graphic xmlns:a="http://schemas.openxmlformats.org/drawingml/2006/main">
                  <a:graphicData uri="http://schemas.microsoft.com/office/word/2010/wordprocessingShape">
                    <wps:wsp>
                      <wps:cNvSpPr/>
                      <wps:spPr>
                        <a:xfrm>
                          <a:off x="0" y="0"/>
                          <a:ext cx="2795270" cy="1363345"/>
                        </a:xfrm>
                        <a:prstGeom prst="rect">
                          <a:avLst/>
                        </a:prstGeom>
                        <a:noFill/>
                        <a:ln w="19050" cmpd="sng">
                          <a:solidFill>
                            <a:srgbClr val="FF0000"/>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8.95pt;margin-top:72.7pt;width:220.1pt;height:107.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" filled="f" strokecolor="red" strokeweight="1.5pt">
                <v:shadow on="t" opacity="26214f" mv:blur="50800f" origin="-.5,-.5" offset="26941emu,26941emu"/>
              </v:rect>
            </w:pict>
          </mc:Fallback>
        </mc:AlternateContent>
      </w:r>
      <w:r w:rsidR="008F45FB">
        <w:rPr>
          <w:rFonts w:asciiTheme="majorHAnsi" w:hAnsiTheme="majorHAnsi"/>
          <w:b/>
          <w:bCs/>
          <w:noProof/>
        </w:rPr>
        <mc:AlternateContent>
          <mc:Choice Requires="wps">
            <w:drawing>
              <wp:anchor distT="0" distB="0" distL="114300" distR="114300" simplePos="0" relativeHeight="251695104" behindDoc="0" locked="0" layoutInCell="1" allowOverlap="1" wp14:anchorId="798A66E4" wp14:editId="2B6D0F65">
                <wp:simplePos x="0" y="0"/>
                <wp:positionH relativeFrom="column">
                  <wp:posOffset>1537335</wp:posOffset>
                </wp:positionH>
                <wp:positionV relativeFrom="paragraph">
                  <wp:posOffset>1370330</wp:posOffset>
                </wp:positionV>
                <wp:extent cx="1485900" cy="685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4859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37BDA6" w14:textId="44C28D64" w:rsidR="003C4A25" w:rsidRPr="00B87018" w:rsidRDefault="003C4A25" w:rsidP="008F45FB">
                            <w:pPr>
                              <w:rPr>
                                <w:rFonts w:asciiTheme="majorHAnsi" w:hAnsiTheme="majorHAnsi"/>
                                <w:b/>
                                <w:color w:val="FF0000"/>
                              </w:rPr>
                            </w:pPr>
                            <w:r>
                              <w:rPr>
                                <w:rFonts w:asciiTheme="majorHAnsi" w:hAnsiTheme="majorHAnsi"/>
                                <w:b/>
                                <w:color w:val="FF0000"/>
                              </w:rPr>
                              <w:t xml:space="preserve">2. Click to select single strategy of interest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margin-left:121.05pt;margin-top:107.9pt;width:117pt;height: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" filled="f" stroked="f">
                <v:textbox>
                  <w:txbxContent>
                    <w:p w14:paraId="5837BDA6" w14:textId="44C28D64" w:rsidR="00631717" w:rsidRPr="00B87018" w:rsidRDefault="00631717" w:rsidP="008F45FB">
                      <w:pPr>
                        <w:rPr>
                          <w:rFonts w:asciiTheme="majorHAnsi" w:hAnsiTheme="majorHAnsi"/>
                          <w:b/>
                          <w:color w:val="FF0000"/>
                        </w:rPr>
                      </w:pPr>
                      <w:r>
                        <w:rPr>
                          <w:rFonts w:asciiTheme="majorHAnsi" w:hAnsiTheme="majorHAnsi"/>
                          <w:b/>
                          <w:color w:val="FF0000"/>
                        </w:rPr>
                        <w:t xml:space="preserve">2. Click to select single strategy of interest </w:t>
                      </w:r>
                    </w:p>
                  </w:txbxContent>
                </v:textbox>
              </v:shape>
            </w:pict>
          </mc:Fallback>
        </mc:AlternateContent>
      </w:r>
      <w:r w:rsidR="008F45FB">
        <w:rPr>
          <w:noProof/>
        </w:rPr>
        <mc:AlternateContent>
          <mc:Choice Requires="wps">
            <w:drawing>
              <wp:anchor distT="0" distB="0" distL="114300" distR="114300" simplePos="0" relativeHeight="251659264" behindDoc="0" locked="0" layoutInCell="1" allowOverlap="1" wp14:anchorId="06D2F9B0" wp14:editId="6E703AF2">
                <wp:simplePos x="0" y="0"/>
                <wp:positionH relativeFrom="column">
                  <wp:posOffset>221113</wp:posOffset>
                </wp:positionH>
                <wp:positionV relativeFrom="paragraph">
                  <wp:posOffset>1266758</wp:posOffset>
                </wp:positionV>
                <wp:extent cx="1598295" cy="104775"/>
                <wp:effectExtent l="25400" t="25400" r="128905" b="123825"/>
                <wp:wrapNone/>
                <wp:docPr id="18" name="Rectangle 18"/>
                <wp:cNvGraphicFramePr/>
                <a:graphic xmlns:a="http://schemas.openxmlformats.org/drawingml/2006/main">
                  <a:graphicData uri="http://schemas.microsoft.com/office/word/2010/wordprocessingShape">
                    <wps:wsp>
                      <wps:cNvSpPr/>
                      <wps:spPr>
                        <a:xfrm>
                          <a:off x="0" y="0"/>
                          <a:ext cx="1598295" cy="104775"/>
                        </a:xfrm>
                        <a:prstGeom prst="rect">
                          <a:avLst/>
                        </a:prstGeom>
                        <a:noFill/>
                        <a:ln w="19050" cmpd="sng">
                          <a:solidFill>
                            <a:srgbClr val="FF5E5E"/>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17.4pt;margin-top:99.75pt;width:125.8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" filled="f" strokecolor="#ff5e5e" strokeweight="1.5pt">
                <v:shadow on="t" opacity="26214f" mv:blur="50800f" origin="-.5,-.5" offset="26941emu,26941emu"/>
              </v:rect>
            </w:pict>
          </mc:Fallback>
        </mc:AlternateContent>
      </w:r>
      <w:r w:rsidR="008F45FB">
        <w:rPr>
          <w:noProof/>
        </w:rPr>
        <w:drawing>
          <wp:inline distT="0" distB="0" distL="0" distR="0" wp14:anchorId="71363F76" wp14:editId="33759E83">
            <wp:extent cx="5943600" cy="2430563"/>
            <wp:effectExtent l="25400" t="25400" r="25400" b="336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30563"/>
                    </a:xfrm>
                    <a:prstGeom prst="rect">
                      <a:avLst/>
                    </a:prstGeom>
                    <a:noFill/>
                    <a:ln>
                      <a:solidFill>
                        <a:schemeClr val="tx2"/>
                      </a:solidFill>
                    </a:ln>
                  </pic:spPr>
                </pic:pic>
              </a:graphicData>
            </a:graphic>
          </wp:inline>
        </w:drawing>
      </w:r>
    </w:p>
    <w:p w14:paraId="79B001C3" w14:textId="77777777" w:rsidR="003F2649" w:rsidRDefault="003F2649" w:rsidP="003D1D73">
      <w:pPr>
        <w:rPr>
          <w:rFonts w:asciiTheme="majorHAnsi" w:hAnsiTheme="majorHAnsi"/>
        </w:rPr>
      </w:pPr>
    </w:p>
    <w:p w14:paraId="18EDA78D" w14:textId="0B9B9BD1" w:rsidR="00C27989" w:rsidRDefault="00B715CF" w:rsidP="003F2649">
      <w:pPr>
        <w:ind w:left="720"/>
        <w:rPr>
          <w:rFonts w:asciiTheme="majorHAnsi" w:hAnsiTheme="majorHAnsi"/>
        </w:rPr>
      </w:pPr>
      <w:r>
        <w:rPr>
          <w:rFonts w:asciiTheme="majorHAnsi" w:hAnsiTheme="majorHAnsi"/>
        </w:rPr>
        <w:t xml:space="preserve">To return </w:t>
      </w:r>
      <w:r w:rsidR="008D1824">
        <w:rPr>
          <w:rFonts w:asciiTheme="majorHAnsi" w:hAnsiTheme="majorHAnsi"/>
        </w:rPr>
        <w:t xml:space="preserve">detailed </w:t>
      </w:r>
      <w:r w:rsidR="00DF1EB1">
        <w:rPr>
          <w:rFonts w:asciiTheme="majorHAnsi" w:hAnsiTheme="majorHAnsi"/>
        </w:rPr>
        <w:t xml:space="preserve">model output </w:t>
      </w:r>
      <w:r>
        <w:rPr>
          <w:rFonts w:asciiTheme="majorHAnsi" w:hAnsiTheme="majorHAnsi"/>
        </w:rPr>
        <w:t xml:space="preserve">results for a </w:t>
      </w:r>
      <w:r w:rsidR="00DF1EB1">
        <w:rPr>
          <w:rFonts w:asciiTheme="majorHAnsi" w:hAnsiTheme="majorHAnsi"/>
        </w:rPr>
        <w:t>S</w:t>
      </w:r>
      <w:r>
        <w:rPr>
          <w:rFonts w:asciiTheme="majorHAnsi" w:hAnsiTheme="majorHAnsi"/>
        </w:rPr>
        <w:t xml:space="preserve">ingle </w:t>
      </w:r>
      <w:r w:rsidR="00DF1EB1">
        <w:rPr>
          <w:rFonts w:asciiTheme="majorHAnsi" w:hAnsiTheme="majorHAnsi"/>
        </w:rPr>
        <w:t>S</w:t>
      </w:r>
      <w:r>
        <w:rPr>
          <w:rFonts w:asciiTheme="majorHAnsi" w:hAnsiTheme="majorHAnsi"/>
        </w:rPr>
        <w:t>trategy</w:t>
      </w:r>
      <w:r w:rsidR="008D1824">
        <w:rPr>
          <w:rFonts w:asciiTheme="majorHAnsi" w:hAnsiTheme="majorHAnsi"/>
        </w:rPr>
        <w:t>, users must run FlexDx</w:t>
      </w:r>
      <w:r w:rsidR="00DF1EB1">
        <w:rPr>
          <w:rFonts w:asciiTheme="majorHAnsi" w:hAnsiTheme="majorHAnsi"/>
        </w:rPr>
        <w:t xml:space="preserve"> with User Input Values for the model parameters.  </w:t>
      </w:r>
    </w:p>
    <w:p w14:paraId="28A50A93" w14:textId="77777777" w:rsidR="003F2649" w:rsidRDefault="003F2649" w:rsidP="003F2649">
      <w:pPr>
        <w:ind w:left="720"/>
        <w:rPr>
          <w:rFonts w:asciiTheme="majorHAnsi" w:hAnsiTheme="majorHAnsi"/>
        </w:rPr>
      </w:pPr>
    </w:p>
    <w:p w14:paraId="27B76FDA" w14:textId="77777777" w:rsidR="003F2649" w:rsidRDefault="003F2649" w:rsidP="003F2649">
      <w:pPr>
        <w:ind w:left="720"/>
      </w:pPr>
      <w:r>
        <w:rPr>
          <w:rFonts w:asciiTheme="majorHAnsi" w:hAnsiTheme="majorHAnsi"/>
        </w:rPr>
        <w:t xml:space="preserve">If the user does not have these data available, the user can first select their country of interest to load the Country Pre-set Values for the model parameters.  The user will then click to select their Single (diagnostic) Strategy.  To run the model, the user then clicks “Run Model with User Input Values“ to return detailed results for the Single Strategy.  </w:t>
      </w:r>
    </w:p>
    <w:p w14:paraId="7636B36E" w14:textId="77777777" w:rsidR="003F2649" w:rsidRDefault="003F2649" w:rsidP="003D1D73">
      <w:pPr>
        <w:rPr>
          <w:rFonts w:asciiTheme="majorHAnsi" w:hAnsiTheme="majorHAnsi"/>
        </w:rPr>
      </w:pPr>
    </w:p>
    <w:p w14:paraId="1E5C2A37" w14:textId="5E936964" w:rsidR="00C27989" w:rsidRDefault="003F2649" w:rsidP="003D1D73">
      <w:pPr>
        <w:rPr>
          <w:rFonts w:asciiTheme="majorHAnsi" w:hAnsiTheme="majorHAnsi"/>
        </w:rPr>
      </w:pPr>
      <w:r>
        <w:rPr>
          <w:rFonts w:asciiTheme="majorHAnsi" w:hAnsiTheme="majorHAnsi"/>
          <w:b/>
          <w:bCs/>
          <w:noProof/>
        </w:rPr>
        <mc:AlternateContent>
          <mc:Choice Requires="wps">
            <w:drawing>
              <wp:anchor distT="0" distB="0" distL="114300" distR="114300" simplePos="0" relativeHeight="251699200" behindDoc="0" locked="0" layoutInCell="1" allowOverlap="1" wp14:anchorId="48F76234" wp14:editId="6E9627F9">
                <wp:simplePos x="0" y="0"/>
                <wp:positionH relativeFrom="column">
                  <wp:posOffset>4442961</wp:posOffset>
                </wp:positionH>
                <wp:positionV relativeFrom="paragraph">
                  <wp:posOffset>635</wp:posOffset>
                </wp:positionV>
                <wp:extent cx="1485900" cy="1143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4859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B800B" w14:textId="756AF548" w:rsidR="003C4A25" w:rsidRPr="00342368" w:rsidRDefault="003C4A25" w:rsidP="00342368">
                            <w:pPr>
                              <w:jc w:val="right"/>
                              <w:rPr>
                                <w:rFonts w:asciiTheme="majorHAnsi" w:hAnsiTheme="majorHAnsi"/>
                                <w:b/>
                                <w:i/>
                                <w:color w:val="FF0000"/>
                              </w:rPr>
                            </w:pPr>
                            <w:r w:rsidRPr="00342368">
                              <w:rPr>
                                <w:rFonts w:asciiTheme="majorHAnsi" w:hAnsiTheme="majorHAnsi"/>
                                <w:b/>
                                <w:i/>
                                <w:color w:val="FF0000"/>
                              </w:rPr>
                              <w:t>Detailed model output for a Single Strategy with User Input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6" type="#_x0000_t202" style="position:absolute;margin-left:349.85pt;margin-top:.05pt;width:117pt;height:9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6upt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" filled="f" stroked="f">
                <v:textbox>
                  <w:txbxContent>
                    <w:p w14:paraId="610B800B" w14:textId="756AF548" w:rsidR="00631717" w:rsidRPr="00342368" w:rsidRDefault="00631717" w:rsidP="00342368">
                      <w:pPr>
                        <w:jc w:val="right"/>
                        <w:rPr>
                          <w:rFonts w:asciiTheme="majorHAnsi" w:hAnsiTheme="majorHAnsi"/>
                          <w:b/>
                          <w:i/>
                          <w:color w:val="FF0000"/>
                        </w:rPr>
                      </w:pPr>
                      <w:r w:rsidRPr="00342368">
                        <w:rPr>
                          <w:rFonts w:asciiTheme="majorHAnsi" w:hAnsiTheme="majorHAnsi"/>
                          <w:b/>
                          <w:i/>
                          <w:color w:val="FF0000"/>
                        </w:rPr>
                        <w:t>Detailed model output for a Single Strategy with User Input Values</w:t>
                      </w:r>
                    </w:p>
                  </w:txbxContent>
                </v:textbox>
              </v:shape>
            </w:pict>
          </mc:Fallback>
        </mc:AlternateContent>
      </w:r>
      <w:r>
        <w:rPr>
          <w:rFonts w:asciiTheme="majorHAnsi" w:hAnsiTheme="majorHAnsi"/>
        </w:rPr>
        <w:tab/>
      </w:r>
      <w:r w:rsidRPr="00DF1EB1">
        <w:rPr>
          <w:rFonts w:asciiTheme="majorHAnsi" w:hAnsiTheme="majorHAnsi"/>
          <w:noProof/>
        </w:rPr>
        <w:drawing>
          <wp:inline distT="0" distB="0" distL="0" distR="0" wp14:anchorId="4AF5ACEB" wp14:editId="4DF7869E">
            <wp:extent cx="4166235" cy="366966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6235" cy="3669665"/>
                    </a:xfrm>
                    <a:prstGeom prst="rect">
                      <a:avLst/>
                    </a:prstGeom>
                    <a:noFill/>
                    <a:ln>
                      <a:noFill/>
                    </a:ln>
                  </pic:spPr>
                </pic:pic>
              </a:graphicData>
            </a:graphic>
          </wp:inline>
        </w:drawing>
      </w:r>
    </w:p>
    <w:p w14:paraId="7D635814" w14:textId="6659C3D0" w:rsidR="004161BA" w:rsidRDefault="004161BA" w:rsidP="003D1D73"/>
    <w:p w14:paraId="0C45FDAF" w14:textId="77777777" w:rsidR="008D1824" w:rsidRDefault="008D1824" w:rsidP="003D1D73"/>
    <w:p w14:paraId="5A0ED701" w14:textId="77777777" w:rsidR="00195806" w:rsidRDefault="00195806" w:rsidP="003D1D73"/>
    <w:p w14:paraId="065B1A88" w14:textId="77777777" w:rsidR="00195806" w:rsidRDefault="00195806" w:rsidP="003D1D73"/>
    <w:p w14:paraId="70158CB9" w14:textId="77777777" w:rsidR="00195806" w:rsidRDefault="00195806" w:rsidP="003D1D73"/>
    <w:p w14:paraId="2B556E5D" w14:textId="072DBD76" w:rsidR="005F15E9" w:rsidRPr="00EB21CA" w:rsidRDefault="00D754CF" w:rsidP="00EB21CA">
      <w:pPr>
        <w:pStyle w:val="Heading3"/>
        <w:spacing w:before="0" w:after="0"/>
        <w:rPr>
          <w:rFonts w:asciiTheme="majorHAnsi" w:hAnsiTheme="majorHAnsi"/>
          <w:sz w:val="24"/>
          <w:szCs w:val="24"/>
          <w:u w:val="single"/>
        </w:rPr>
      </w:pPr>
      <w:r w:rsidRPr="00D32A05">
        <w:rPr>
          <w:rFonts w:asciiTheme="majorHAnsi" w:hAnsiTheme="majorHAnsi"/>
          <w:sz w:val="24"/>
          <w:szCs w:val="24"/>
        </w:rPr>
        <w:tab/>
      </w:r>
      <w:bookmarkStart w:id="16" w:name="_Toc273092024"/>
      <w:r w:rsidRPr="002E35CF">
        <w:rPr>
          <w:rFonts w:asciiTheme="majorHAnsi" w:hAnsiTheme="majorHAnsi"/>
          <w:sz w:val="24"/>
          <w:szCs w:val="24"/>
          <w:u w:val="single"/>
        </w:rPr>
        <w:t>2.</w:t>
      </w:r>
      <w:r w:rsidR="000D0019">
        <w:rPr>
          <w:rFonts w:asciiTheme="majorHAnsi" w:hAnsiTheme="majorHAnsi"/>
          <w:sz w:val="24"/>
          <w:szCs w:val="24"/>
          <w:u w:val="single"/>
        </w:rPr>
        <w:t>4</w:t>
      </w:r>
      <w:r w:rsidRPr="002E35CF">
        <w:rPr>
          <w:rFonts w:asciiTheme="majorHAnsi" w:hAnsiTheme="majorHAnsi"/>
          <w:sz w:val="24"/>
          <w:szCs w:val="24"/>
          <w:u w:val="single"/>
        </w:rPr>
        <w:t>.2</w:t>
      </w:r>
      <w:r w:rsidRPr="002E35CF">
        <w:rPr>
          <w:rFonts w:asciiTheme="majorHAnsi" w:hAnsiTheme="majorHAnsi"/>
          <w:sz w:val="24"/>
          <w:szCs w:val="24"/>
          <w:u w:val="single"/>
        </w:rPr>
        <w:tab/>
      </w:r>
      <w:r w:rsidR="00093B5F">
        <w:rPr>
          <w:rFonts w:asciiTheme="majorHAnsi" w:hAnsiTheme="majorHAnsi"/>
          <w:sz w:val="24"/>
          <w:szCs w:val="24"/>
          <w:u w:val="single"/>
        </w:rPr>
        <w:t>Selecting a</w:t>
      </w:r>
      <w:r w:rsidR="00093B5F" w:rsidRPr="002E35CF">
        <w:rPr>
          <w:rFonts w:asciiTheme="majorHAnsi" w:hAnsiTheme="majorHAnsi"/>
          <w:sz w:val="24"/>
          <w:szCs w:val="24"/>
          <w:u w:val="single"/>
        </w:rPr>
        <w:t xml:space="preserve"> </w:t>
      </w:r>
      <w:r w:rsidRPr="002E35CF">
        <w:rPr>
          <w:rFonts w:asciiTheme="majorHAnsi" w:hAnsiTheme="majorHAnsi"/>
          <w:sz w:val="24"/>
          <w:szCs w:val="24"/>
          <w:u w:val="single"/>
        </w:rPr>
        <w:t xml:space="preserve">All </w:t>
      </w:r>
      <w:r w:rsidR="00093B5F">
        <w:rPr>
          <w:rFonts w:asciiTheme="majorHAnsi" w:hAnsiTheme="majorHAnsi"/>
          <w:sz w:val="24"/>
          <w:szCs w:val="24"/>
          <w:u w:val="single"/>
        </w:rPr>
        <w:t>S</w:t>
      </w:r>
      <w:r w:rsidRPr="002E35CF">
        <w:rPr>
          <w:rFonts w:asciiTheme="majorHAnsi" w:hAnsiTheme="majorHAnsi"/>
          <w:sz w:val="24"/>
          <w:szCs w:val="24"/>
          <w:u w:val="single"/>
        </w:rPr>
        <w:t>trategies</w:t>
      </w:r>
      <w:bookmarkEnd w:id="16"/>
      <w:r w:rsidR="002E35CF">
        <w:rPr>
          <w:rFonts w:asciiTheme="majorHAnsi" w:hAnsiTheme="majorHAnsi"/>
          <w:sz w:val="24"/>
          <w:szCs w:val="24"/>
          <w:u w:val="single"/>
        </w:rPr>
        <w:t xml:space="preserve"> </w:t>
      </w:r>
    </w:p>
    <w:p w14:paraId="26F36FF1" w14:textId="6B821B1C" w:rsidR="002E35CF" w:rsidRDefault="005F0DE4" w:rsidP="002E35CF">
      <w:pPr>
        <w:ind w:left="720"/>
        <w:rPr>
          <w:rFonts w:asciiTheme="majorHAnsi" w:hAnsiTheme="majorHAnsi"/>
        </w:rPr>
      </w:pPr>
      <w:r>
        <w:rPr>
          <w:rFonts w:asciiTheme="majorHAnsi" w:hAnsiTheme="majorHAnsi"/>
        </w:rPr>
        <w:t>Alternatively, u</w:t>
      </w:r>
      <w:r w:rsidR="002E35CF">
        <w:rPr>
          <w:rFonts w:asciiTheme="majorHAnsi" w:hAnsiTheme="majorHAnsi"/>
        </w:rPr>
        <w:t xml:space="preserve">sers can also assess the </w:t>
      </w:r>
      <w:r w:rsidR="002E35CF" w:rsidRPr="00EB21CA">
        <w:rPr>
          <w:rFonts w:asciiTheme="majorHAnsi" w:hAnsiTheme="majorHAnsi"/>
          <w:i/>
        </w:rPr>
        <w:t>independent impact</w:t>
      </w:r>
      <w:r w:rsidR="002E35CF">
        <w:rPr>
          <w:rFonts w:asciiTheme="majorHAnsi" w:hAnsiTheme="majorHAnsi"/>
        </w:rPr>
        <w:t xml:space="preserve"> of each one of the </w:t>
      </w:r>
      <w:r w:rsidR="009D243C">
        <w:rPr>
          <w:rFonts w:asciiTheme="majorHAnsi" w:hAnsiTheme="majorHAnsi"/>
        </w:rPr>
        <w:t>eight</w:t>
      </w:r>
      <w:r w:rsidR="002E35CF">
        <w:rPr>
          <w:rFonts w:asciiTheme="majorHAnsi" w:hAnsiTheme="majorHAnsi"/>
        </w:rPr>
        <w:t xml:space="preserve"> diagnostic testing strategies</w:t>
      </w:r>
      <w:r>
        <w:rPr>
          <w:rFonts w:asciiTheme="majorHAnsi" w:hAnsiTheme="majorHAnsi"/>
        </w:rPr>
        <w:t xml:space="preserve"> in one run</w:t>
      </w:r>
      <w:r w:rsidR="002E35CF">
        <w:rPr>
          <w:rFonts w:asciiTheme="majorHAnsi" w:hAnsiTheme="majorHAnsi"/>
        </w:rPr>
        <w:t xml:space="preserve">.  When </w:t>
      </w:r>
      <w:r w:rsidR="00EB21CA">
        <w:rPr>
          <w:rFonts w:asciiTheme="majorHAnsi" w:hAnsiTheme="majorHAnsi"/>
        </w:rPr>
        <w:t>the All Strategies</w:t>
      </w:r>
      <w:r w:rsidR="002E35CF">
        <w:rPr>
          <w:rFonts w:asciiTheme="majorHAnsi" w:hAnsiTheme="majorHAnsi"/>
        </w:rPr>
        <w:t xml:space="preserve"> option is selected, the FlexDx TB Model will return projections for all strategies if the</w:t>
      </w:r>
      <w:r w:rsidR="00205E80">
        <w:rPr>
          <w:rFonts w:asciiTheme="majorHAnsi" w:hAnsiTheme="majorHAnsi"/>
        </w:rPr>
        <w:t xml:space="preserve"> strategies</w:t>
      </w:r>
      <w:r w:rsidR="002E35CF">
        <w:rPr>
          <w:rFonts w:asciiTheme="majorHAnsi" w:hAnsiTheme="majorHAnsi"/>
        </w:rPr>
        <w:t xml:space="preserve"> were implemented independently.  It is important to note that the results for this option </w:t>
      </w:r>
      <w:r w:rsidR="002E35CF" w:rsidRPr="00205E80">
        <w:rPr>
          <w:rFonts w:asciiTheme="majorHAnsi" w:hAnsiTheme="majorHAnsi"/>
          <w:u w:val="single"/>
        </w:rPr>
        <w:t>do not represent concurrent implementation of the nine strategies</w:t>
      </w:r>
      <w:r w:rsidR="002E35CF">
        <w:rPr>
          <w:rFonts w:asciiTheme="majorHAnsi" w:hAnsiTheme="majorHAnsi"/>
        </w:rPr>
        <w:t xml:space="preserve">.   </w:t>
      </w:r>
    </w:p>
    <w:p w14:paraId="02C42521" w14:textId="77777777" w:rsidR="00C66CD7" w:rsidRDefault="00C66CD7" w:rsidP="002E35CF">
      <w:pPr>
        <w:ind w:left="720"/>
        <w:rPr>
          <w:rFonts w:asciiTheme="majorHAnsi" w:hAnsiTheme="majorHAnsi"/>
        </w:rPr>
      </w:pPr>
    </w:p>
    <w:p w14:paraId="05C493B1" w14:textId="77777777" w:rsidR="00195806" w:rsidRDefault="00195806" w:rsidP="002E35CF">
      <w:pPr>
        <w:ind w:left="720"/>
        <w:rPr>
          <w:rFonts w:asciiTheme="majorHAnsi" w:hAnsiTheme="majorHAnsi"/>
        </w:rPr>
      </w:pPr>
    </w:p>
    <w:p w14:paraId="616291CA" w14:textId="77777777" w:rsidR="00195806" w:rsidRDefault="00195806" w:rsidP="002E35CF">
      <w:pPr>
        <w:ind w:left="720"/>
        <w:rPr>
          <w:rFonts w:asciiTheme="majorHAnsi" w:hAnsiTheme="majorHAnsi"/>
        </w:rPr>
      </w:pPr>
    </w:p>
    <w:p w14:paraId="1D7FDDD5" w14:textId="77777777" w:rsidR="00195806" w:rsidRDefault="00195806" w:rsidP="002E35CF">
      <w:pPr>
        <w:ind w:left="720"/>
        <w:rPr>
          <w:rFonts w:asciiTheme="majorHAnsi" w:hAnsiTheme="majorHAnsi"/>
        </w:rPr>
      </w:pPr>
    </w:p>
    <w:p w14:paraId="39D1114B" w14:textId="7956E63F" w:rsidR="00C66CD7" w:rsidRDefault="00C66CD7" w:rsidP="002E35CF">
      <w:pPr>
        <w:ind w:left="720"/>
        <w:rPr>
          <w:rFonts w:asciiTheme="majorHAnsi" w:hAnsiTheme="majorHAnsi"/>
        </w:rPr>
      </w:pPr>
      <w:r>
        <w:rPr>
          <w:rFonts w:asciiTheme="majorHAnsi" w:hAnsiTheme="majorHAnsi"/>
        </w:rPr>
        <w:t xml:space="preserve">To run the model for all </w:t>
      </w:r>
      <w:proofErr w:type="gramStart"/>
      <w:r>
        <w:rPr>
          <w:rFonts w:asciiTheme="majorHAnsi" w:hAnsiTheme="majorHAnsi"/>
        </w:rPr>
        <w:t>diagnostic testing</w:t>
      </w:r>
      <w:proofErr w:type="gramEnd"/>
      <w:r>
        <w:rPr>
          <w:rFonts w:asciiTheme="majorHAnsi" w:hAnsiTheme="majorHAnsi"/>
        </w:rPr>
        <w:t xml:space="preserve"> strategies, the user can click on the “All Strategies” button.</w:t>
      </w:r>
    </w:p>
    <w:p w14:paraId="069BED83" w14:textId="21BB6916" w:rsidR="002E35CF" w:rsidRPr="005F15E9" w:rsidRDefault="002E35CF" w:rsidP="005F15E9"/>
    <w:p w14:paraId="6736F811" w14:textId="6CCB472B" w:rsidR="004161BA" w:rsidRDefault="006F2A7A" w:rsidP="00C66CD7">
      <w:pPr>
        <w:ind w:firstLine="720"/>
      </w:pPr>
      <w:r>
        <w:rPr>
          <w:noProof/>
        </w:rPr>
        <mc:AlternateContent>
          <mc:Choice Requires="wps">
            <w:drawing>
              <wp:anchor distT="0" distB="0" distL="114300" distR="114300" simplePos="0" relativeHeight="251663360" behindDoc="0" locked="0" layoutInCell="1" allowOverlap="1" wp14:anchorId="11B55E5B" wp14:editId="70A66040">
                <wp:simplePos x="0" y="0"/>
                <wp:positionH relativeFrom="column">
                  <wp:posOffset>535940</wp:posOffset>
                </wp:positionH>
                <wp:positionV relativeFrom="paragraph">
                  <wp:posOffset>1054735</wp:posOffset>
                </wp:positionV>
                <wp:extent cx="1941830" cy="353695"/>
                <wp:effectExtent l="25400" t="25400" r="115570" b="128905"/>
                <wp:wrapNone/>
                <wp:docPr id="21" name="Rectangle 21"/>
                <wp:cNvGraphicFramePr/>
                <a:graphic xmlns:a="http://schemas.openxmlformats.org/drawingml/2006/main">
                  <a:graphicData uri="http://schemas.microsoft.com/office/word/2010/wordprocessingShape">
                    <wps:wsp>
                      <wps:cNvSpPr/>
                      <wps:spPr>
                        <a:xfrm>
                          <a:off x="0" y="0"/>
                          <a:ext cx="1941830" cy="353695"/>
                        </a:xfrm>
                        <a:prstGeom prst="rect">
                          <a:avLst/>
                        </a:prstGeom>
                        <a:noFill/>
                        <a:ln w="28575" cmpd="sng">
                          <a:solidFill>
                            <a:srgbClr val="FF0000"/>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42.2pt;margin-top:83.05pt;width:152.9pt;height:2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" filled="f" strokecolor="red" strokeweight="2.25pt">
                <v:shadow on="t" opacity="26214f" mv:blur="50800f" origin="-.5,-.5" offset="26941emu,26941emu"/>
              </v:rect>
            </w:pict>
          </mc:Fallback>
        </mc:AlternateContent>
      </w:r>
      <w:r>
        <w:rPr>
          <w:rFonts w:asciiTheme="majorHAnsi" w:hAnsiTheme="majorHAnsi"/>
          <w:b/>
          <w:bCs/>
          <w:noProof/>
        </w:rPr>
        <mc:AlternateContent>
          <mc:Choice Requires="wps">
            <w:drawing>
              <wp:anchor distT="0" distB="0" distL="114300" distR="114300" simplePos="0" relativeHeight="251703296" behindDoc="0" locked="0" layoutInCell="1" allowOverlap="1" wp14:anchorId="5905C9CE" wp14:editId="477650F6">
                <wp:simplePos x="0" y="0"/>
                <wp:positionH relativeFrom="column">
                  <wp:posOffset>-378460</wp:posOffset>
                </wp:positionH>
                <wp:positionV relativeFrom="paragraph">
                  <wp:posOffset>422910</wp:posOffset>
                </wp:positionV>
                <wp:extent cx="1028700" cy="685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316C5" w14:textId="45026066" w:rsidR="003C4A25" w:rsidRPr="00B87018" w:rsidRDefault="003C4A25" w:rsidP="00C66CD7">
                            <w:pPr>
                              <w:rPr>
                                <w:rFonts w:asciiTheme="majorHAnsi" w:hAnsiTheme="majorHAnsi"/>
                                <w:b/>
                                <w:color w:val="FF0000"/>
                              </w:rPr>
                            </w:pPr>
                            <w:r>
                              <w:rPr>
                                <w:rFonts w:asciiTheme="majorHAnsi" w:hAnsiTheme="majorHAnsi"/>
                                <w:b/>
                                <w:color w:val="FF0000"/>
                              </w:rPr>
                              <w:t>1. Click here for All Strategies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7" type="#_x0000_t202" style="position:absolute;left:0;text-align:left;margin-left:-29.75pt;margin-top:33.3pt;width:81pt;height: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WZAtE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" filled="f" stroked="f">
                <v:textbox>
                  <w:txbxContent>
                    <w:p w14:paraId="208316C5" w14:textId="45026066" w:rsidR="00631717" w:rsidRPr="00B87018" w:rsidRDefault="00631717" w:rsidP="00C66CD7">
                      <w:pPr>
                        <w:rPr>
                          <w:rFonts w:asciiTheme="majorHAnsi" w:hAnsiTheme="majorHAnsi"/>
                          <w:b/>
                          <w:color w:val="FF0000"/>
                        </w:rPr>
                      </w:pPr>
                      <w:r>
                        <w:rPr>
                          <w:rFonts w:asciiTheme="majorHAnsi" w:hAnsiTheme="majorHAnsi"/>
                          <w:b/>
                          <w:color w:val="FF0000"/>
                        </w:rPr>
                        <w:t>1. Click here for All Strategies</w:t>
                      </w:r>
                    </w:p>
                  </w:txbxContent>
                </v:textbox>
              </v:shape>
            </w:pict>
          </mc:Fallback>
        </mc:AlternateContent>
      </w:r>
      <w:r w:rsidR="00EA7D50">
        <w:rPr>
          <w:noProof/>
        </w:rPr>
        <mc:AlternateContent>
          <mc:Choice Requires="wps">
            <w:drawing>
              <wp:anchor distT="0" distB="0" distL="114300" distR="114300" simplePos="0" relativeHeight="251701248" behindDoc="0" locked="0" layoutInCell="1" allowOverlap="1" wp14:anchorId="7A797443" wp14:editId="721D8ADA">
                <wp:simplePos x="0" y="0"/>
                <wp:positionH relativeFrom="column">
                  <wp:posOffset>48628</wp:posOffset>
                </wp:positionH>
                <wp:positionV relativeFrom="paragraph">
                  <wp:posOffset>1013828</wp:posOffset>
                </wp:positionV>
                <wp:extent cx="629285" cy="295275"/>
                <wp:effectExtent l="25400" t="25400" r="132715" b="136525"/>
                <wp:wrapNone/>
                <wp:docPr id="47" name="Straight Arrow Connector 47"/>
                <wp:cNvGraphicFramePr/>
                <a:graphic xmlns:a="http://schemas.openxmlformats.org/drawingml/2006/main">
                  <a:graphicData uri="http://schemas.microsoft.com/office/word/2010/wordprocessingShape">
                    <wps:wsp>
                      <wps:cNvCnPr/>
                      <wps:spPr>
                        <a:xfrm>
                          <a:off x="0" y="0"/>
                          <a:ext cx="629285" cy="295275"/>
                        </a:xfrm>
                        <a:prstGeom prst="straightConnector1">
                          <a:avLst/>
                        </a:prstGeom>
                        <a:ln w="19050" cmpd="sng">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85pt;margin-top:79.85pt;width:49.5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" strokecolor="red" strokeweight="1.5pt">
                <v:stroke endarrow="open"/>
                <v:shadow on="t" opacity="26214f" mv:blur="50800f" origin="-.5,-.5" offset="26941emu,26941emu"/>
              </v:shape>
            </w:pict>
          </mc:Fallback>
        </mc:AlternateContent>
      </w:r>
      <w:r w:rsidR="00C66CD7">
        <w:rPr>
          <w:noProof/>
        </w:rPr>
        <w:drawing>
          <wp:inline distT="0" distB="0" distL="0" distR="0" wp14:anchorId="5F99257C" wp14:editId="7D0B49CC">
            <wp:extent cx="3903947" cy="1363952"/>
            <wp:effectExtent l="25400" t="25400" r="33655" b="33655"/>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6387" cy="1364804"/>
                    </a:xfrm>
                    <a:prstGeom prst="rect">
                      <a:avLst/>
                    </a:prstGeom>
                    <a:noFill/>
                    <a:ln>
                      <a:solidFill>
                        <a:schemeClr val="tx2"/>
                      </a:solidFill>
                    </a:ln>
                  </pic:spPr>
                </pic:pic>
              </a:graphicData>
            </a:graphic>
          </wp:inline>
        </w:drawing>
      </w:r>
    </w:p>
    <w:p w14:paraId="424AFE3E" w14:textId="77777777" w:rsidR="00EA7D50" w:rsidRDefault="00EA7D50" w:rsidP="006F2A7A">
      <w:pPr>
        <w:rPr>
          <w:rFonts w:asciiTheme="majorHAnsi" w:hAnsiTheme="majorHAnsi"/>
        </w:rPr>
      </w:pPr>
    </w:p>
    <w:p w14:paraId="3071F31A" w14:textId="77777777" w:rsidR="00F2083A" w:rsidRDefault="00F2083A" w:rsidP="006F2A7A">
      <w:pPr>
        <w:rPr>
          <w:rFonts w:asciiTheme="majorHAnsi" w:hAnsiTheme="majorHAnsi"/>
        </w:rPr>
      </w:pPr>
    </w:p>
    <w:p w14:paraId="39C76432" w14:textId="77777777" w:rsidR="006F2A7A" w:rsidRDefault="006F2A7A" w:rsidP="006F2A7A">
      <w:pPr>
        <w:rPr>
          <w:rFonts w:asciiTheme="majorHAnsi" w:hAnsiTheme="majorHAnsi"/>
        </w:rPr>
      </w:pPr>
    </w:p>
    <w:p w14:paraId="71EAA4F7" w14:textId="3852D96D" w:rsidR="00EB21CA" w:rsidRDefault="00C66CD7" w:rsidP="00EB21CA">
      <w:pPr>
        <w:ind w:left="720"/>
        <w:rPr>
          <w:rFonts w:asciiTheme="majorHAnsi" w:hAnsiTheme="majorHAnsi"/>
        </w:rPr>
      </w:pPr>
      <w:r>
        <w:rPr>
          <w:rFonts w:asciiTheme="majorHAnsi" w:hAnsiTheme="majorHAnsi"/>
          <w:bCs/>
        </w:rPr>
        <w:t xml:space="preserve">The model can return results for </w:t>
      </w:r>
      <w:r w:rsidR="00EB21CA">
        <w:rPr>
          <w:rFonts w:asciiTheme="majorHAnsi" w:hAnsiTheme="majorHAnsi"/>
        </w:rPr>
        <w:t>All Strategies</w:t>
      </w:r>
      <w:r>
        <w:rPr>
          <w:rFonts w:asciiTheme="majorHAnsi" w:hAnsiTheme="majorHAnsi"/>
        </w:rPr>
        <w:t xml:space="preserve"> using Country Pre-set Values</w:t>
      </w:r>
      <w:r w:rsidR="00EA7D50">
        <w:rPr>
          <w:rFonts w:asciiTheme="majorHAnsi" w:hAnsiTheme="majorHAnsi"/>
        </w:rPr>
        <w:t xml:space="preserve"> </w:t>
      </w:r>
      <w:r w:rsidR="003A0BCE">
        <w:rPr>
          <w:rFonts w:asciiTheme="majorHAnsi" w:hAnsiTheme="majorHAnsi"/>
        </w:rPr>
        <w:t>or User Input Values.  Similar</w:t>
      </w:r>
      <w:r w:rsidR="00EA7D50">
        <w:rPr>
          <w:rFonts w:asciiTheme="majorHAnsi" w:hAnsiTheme="majorHAnsi"/>
        </w:rPr>
        <w:t xml:space="preserve"> to running the model for a Single Strategy, running FlexDx for All Strategies using User Input Values returns detailed model output results for each of the nine diagnostic strategies as well as summary data.  Running FlexDx for All Strategies using Country Pre-set Values will only return summary data.</w:t>
      </w:r>
    </w:p>
    <w:p w14:paraId="685079B4" w14:textId="473B2804" w:rsidR="006F2A7A" w:rsidRDefault="006F2A7A" w:rsidP="00EB21CA">
      <w:pPr>
        <w:ind w:left="720"/>
        <w:rPr>
          <w:rFonts w:asciiTheme="majorHAnsi" w:hAnsiTheme="majorHAnsi"/>
        </w:rPr>
      </w:pPr>
      <w:r>
        <w:rPr>
          <w:rFonts w:asciiTheme="majorHAnsi" w:hAnsiTheme="majorHAnsi"/>
          <w:b/>
          <w:bCs/>
          <w:noProof/>
        </w:rPr>
        <mc:AlternateContent>
          <mc:Choice Requires="wps">
            <w:drawing>
              <wp:anchor distT="0" distB="0" distL="114300" distR="114300" simplePos="0" relativeHeight="251707392" behindDoc="0" locked="0" layoutInCell="1" allowOverlap="1" wp14:anchorId="7C9BCD38" wp14:editId="62FB3BE7">
                <wp:simplePos x="0" y="0"/>
                <wp:positionH relativeFrom="column">
                  <wp:posOffset>2918459</wp:posOffset>
                </wp:positionH>
                <wp:positionV relativeFrom="paragraph">
                  <wp:posOffset>159385</wp:posOffset>
                </wp:positionV>
                <wp:extent cx="1819275" cy="342900"/>
                <wp:effectExtent l="0" t="0" r="0" b="12700"/>
                <wp:wrapNone/>
                <wp:docPr id="53" name="Text Box 53"/>
                <wp:cNvGraphicFramePr/>
                <a:graphic xmlns:a="http://schemas.openxmlformats.org/drawingml/2006/main">
                  <a:graphicData uri="http://schemas.microsoft.com/office/word/2010/wordprocessingShape">
                    <wps:wsp>
                      <wps:cNvSpPr txBox="1"/>
                      <wps:spPr>
                        <a:xfrm>
                          <a:off x="0" y="0"/>
                          <a:ext cx="181927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2F116" w14:textId="1E8E8ADE" w:rsidR="003C4A25" w:rsidRPr="00B87018" w:rsidRDefault="003C4A25" w:rsidP="006F2A7A">
                            <w:pPr>
                              <w:rPr>
                                <w:rFonts w:asciiTheme="majorHAnsi" w:hAnsiTheme="majorHAnsi"/>
                                <w:b/>
                                <w:color w:val="FF0000"/>
                              </w:rPr>
                            </w:pPr>
                            <w:r>
                              <w:rPr>
                                <w:rFonts w:asciiTheme="majorHAnsi" w:hAnsiTheme="majorHAnsi"/>
                                <w:b/>
                                <w:color w:val="FF0000"/>
                              </w:rPr>
                              <w:t>Tabs for results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8" type="#_x0000_t202" style="position:absolute;left:0;text-align:left;margin-left:229.8pt;margin-top:12.55pt;width:143.25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qeKdQCAAAY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" filled="f" stroked="f">
                <v:textbox>
                  <w:txbxContent>
                    <w:p w14:paraId="5172F116" w14:textId="1E8E8ADE" w:rsidR="00631717" w:rsidRPr="00B87018" w:rsidRDefault="00631717" w:rsidP="006F2A7A">
                      <w:pPr>
                        <w:rPr>
                          <w:rFonts w:asciiTheme="majorHAnsi" w:hAnsiTheme="majorHAnsi"/>
                          <w:b/>
                          <w:color w:val="FF0000"/>
                        </w:rPr>
                      </w:pPr>
                      <w:r>
                        <w:rPr>
                          <w:rFonts w:asciiTheme="majorHAnsi" w:hAnsiTheme="majorHAnsi"/>
                          <w:b/>
                          <w:color w:val="FF0000"/>
                        </w:rPr>
                        <w:t>Tabs for results returned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4CA5DF0" wp14:editId="46A26C5A">
                <wp:simplePos x="0" y="0"/>
                <wp:positionH relativeFrom="column">
                  <wp:posOffset>394335</wp:posOffset>
                </wp:positionH>
                <wp:positionV relativeFrom="paragraph">
                  <wp:posOffset>113030</wp:posOffset>
                </wp:positionV>
                <wp:extent cx="2628900" cy="457200"/>
                <wp:effectExtent l="50800" t="25400" r="63500" b="101600"/>
                <wp:wrapNone/>
                <wp:docPr id="52" name="Oval 52"/>
                <wp:cNvGraphicFramePr/>
                <a:graphic xmlns:a="http://schemas.openxmlformats.org/drawingml/2006/main">
                  <a:graphicData uri="http://schemas.microsoft.com/office/word/2010/wordprocessingShape">
                    <wps:wsp>
                      <wps:cNvSpPr/>
                      <wps:spPr>
                        <a:xfrm>
                          <a:off x="0" y="0"/>
                          <a:ext cx="2628900" cy="457200"/>
                        </a:xfrm>
                        <a:prstGeom prst="ellipse">
                          <a:avLst/>
                        </a:prstGeom>
                        <a:noFill/>
                        <a:ln w="12700" cmpd="sng">
                          <a:solidFill>
                            <a:srgbClr val="FF5E5E"/>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 o:spid="_x0000_s1026" style="position:absolute;margin-left:31.05pt;margin-top:8.9pt;width:207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" filled="f" strokecolor="#ff5e5e" strokeweight="1pt">
                <v:shadow on="t" opacity="22937f" mv:blur="40000f" origin=",.5" offset="0,23000emu"/>
              </v:oval>
            </w:pict>
          </mc:Fallback>
        </mc:AlternateContent>
      </w:r>
    </w:p>
    <w:p w14:paraId="37055525" w14:textId="3F561BA0" w:rsidR="003A0BCE" w:rsidRDefault="006F2A7A" w:rsidP="00EB21CA">
      <w:pPr>
        <w:ind w:left="720"/>
        <w:rPr>
          <w:rFonts w:asciiTheme="majorHAnsi" w:hAnsiTheme="majorHAnsi"/>
        </w:rPr>
      </w:pPr>
      <w:r>
        <w:rPr>
          <w:rFonts w:asciiTheme="majorHAnsi" w:hAnsiTheme="majorHAnsi"/>
          <w:noProof/>
        </w:rPr>
        <w:drawing>
          <wp:inline distT="0" distB="0" distL="0" distR="0" wp14:anchorId="0D4C82CC" wp14:editId="53CEC5F8">
            <wp:extent cx="5389847" cy="887614"/>
            <wp:effectExtent l="25400" t="25400" r="20955" b="2730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345" cy="887861"/>
                    </a:xfrm>
                    <a:prstGeom prst="rect">
                      <a:avLst/>
                    </a:prstGeom>
                    <a:noFill/>
                    <a:ln>
                      <a:solidFill>
                        <a:srgbClr val="1F497D"/>
                      </a:solidFill>
                    </a:ln>
                  </pic:spPr>
                </pic:pic>
              </a:graphicData>
            </a:graphic>
          </wp:inline>
        </w:drawing>
      </w:r>
    </w:p>
    <w:p w14:paraId="3E8DA724" w14:textId="77777777" w:rsidR="006F2A7A" w:rsidRDefault="006F2A7A" w:rsidP="00EB21CA">
      <w:pPr>
        <w:ind w:left="720"/>
        <w:rPr>
          <w:rFonts w:asciiTheme="majorHAnsi" w:hAnsiTheme="majorHAnsi"/>
        </w:rPr>
      </w:pPr>
    </w:p>
    <w:p w14:paraId="1E87E7CA" w14:textId="77777777" w:rsidR="00F2083A" w:rsidRDefault="00F2083A" w:rsidP="00EB21CA">
      <w:pPr>
        <w:ind w:left="720"/>
        <w:rPr>
          <w:rFonts w:asciiTheme="majorHAnsi" w:hAnsiTheme="majorHAnsi"/>
        </w:rPr>
      </w:pPr>
    </w:p>
    <w:p w14:paraId="56DCF7EA" w14:textId="77777777" w:rsidR="008523DA" w:rsidRDefault="008523DA" w:rsidP="00EB21CA">
      <w:pPr>
        <w:ind w:left="720"/>
        <w:rPr>
          <w:rFonts w:asciiTheme="majorHAnsi" w:hAnsiTheme="majorHAnsi"/>
        </w:rPr>
      </w:pPr>
    </w:p>
    <w:p w14:paraId="62A042AF" w14:textId="0AC095DA" w:rsidR="003A0BCE" w:rsidRDefault="006F2A7A" w:rsidP="00EB21CA">
      <w:pPr>
        <w:ind w:left="720"/>
        <w:rPr>
          <w:rFonts w:asciiTheme="majorHAnsi" w:hAnsiTheme="majorHAnsi"/>
        </w:rPr>
      </w:pPr>
      <w:r>
        <w:rPr>
          <w:rFonts w:asciiTheme="majorHAnsi" w:hAnsiTheme="majorHAnsi"/>
        </w:rPr>
        <w:t>I</w:t>
      </w:r>
      <w:r w:rsidR="003A0BCE">
        <w:rPr>
          <w:rFonts w:asciiTheme="majorHAnsi" w:hAnsiTheme="majorHAnsi"/>
        </w:rPr>
        <w:t>f the user does not have the data for the User Inputs available, the user can first select their country of interest to load the Country Pre-set Values for the model parameters.  The user will then click to select All Strategies</w:t>
      </w:r>
      <w:r>
        <w:rPr>
          <w:rFonts w:asciiTheme="majorHAnsi" w:hAnsiTheme="majorHAnsi"/>
        </w:rPr>
        <w:t xml:space="preserve"> and then click</w:t>
      </w:r>
      <w:r w:rsidR="003A0BCE">
        <w:rPr>
          <w:rFonts w:asciiTheme="majorHAnsi" w:hAnsiTheme="majorHAnsi"/>
        </w:rPr>
        <w:t xml:space="preserve"> “Run Model with User Input Values“ to return detailed results for All Strategies.</w:t>
      </w:r>
    </w:p>
    <w:p w14:paraId="69910DBA" w14:textId="4AA2123C" w:rsidR="005F0DE4" w:rsidRPr="00E6220B" w:rsidRDefault="006F2A7A" w:rsidP="005F0DE4">
      <w:pPr>
        <w:ind w:left="720"/>
        <w:rPr>
          <w:rFonts w:asciiTheme="majorHAnsi" w:hAnsiTheme="majorHAnsi"/>
        </w:rPr>
      </w:pPr>
      <w:r>
        <w:rPr>
          <w:noProof/>
        </w:rPr>
        <mc:AlternateContent>
          <mc:Choice Requires="wps">
            <w:drawing>
              <wp:anchor distT="0" distB="0" distL="114300" distR="114300" simplePos="0" relativeHeight="251709440" behindDoc="0" locked="0" layoutInCell="1" allowOverlap="1" wp14:anchorId="5640C6B4" wp14:editId="5B61C792">
                <wp:simplePos x="0" y="0"/>
                <wp:positionH relativeFrom="column">
                  <wp:posOffset>280035</wp:posOffset>
                </wp:positionH>
                <wp:positionV relativeFrom="paragraph">
                  <wp:posOffset>114299</wp:posOffset>
                </wp:positionV>
                <wp:extent cx="5143500" cy="530459"/>
                <wp:effectExtent l="50800" t="25400" r="63500" b="104775"/>
                <wp:wrapNone/>
                <wp:docPr id="54" name="Oval 54"/>
                <wp:cNvGraphicFramePr/>
                <a:graphic xmlns:a="http://schemas.openxmlformats.org/drawingml/2006/main">
                  <a:graphicData uri="http://schemas.microsoft.com/office/word/2010/wordprocessingShape">
                    <wps:wsp>
                      <wps:cNvSpPr/>
                      <wps:spPr>
                        <a:xfrm>
                          <a:off x="0" y="0"/>
                          <a:ext cx="5143500" cy="530459"/>
                        </a:xfrm>
                        <a:prstGeom prst="ellipse">
                          <a:avLst/>
                        </a:prstGeom>
                        <a:noFill/>
                        <a:ln w="12700" cmpd="sng">
                          <a:solidFill>
                            <a:srgbClr val="FF5E5E"/>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26" style="position:absolute;margin-left:22.05pt;margin-top:9pt;width:405pt;height:4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" filled="f" strokecolor="#ff5e5e" strokeweight="1pt">
                <v:shadow on="t" opacity="22937f" mv:blur="40000f" origin=",.5" offset="0,23000emu"/>
              </v:oval>
            </w:pict>
          </mc:Fallback>
        </mc:AlternateContent>
      </w:r>
    </w:p>
    <w:p w14:paraId="0FA7B2EE" w14:textId="437B0F00" w:rsidR="00D754CF" w:rsidRDefault="006F2A7A" w:rsidP="006F2A7A">
      <w:pPr>
        <w:ind w:firstLine="720"/>
      </w:pPr>
      <w:r>
        <w:rPr>
          <w:rFonts w:asciiTheme="majorHAnsi" w:hAnsiTheme="majorHAnsi"/>
          <w:b/>
          <w:bCs/>
          <w:noProof/>
        </w:rPr>
        <mc:AlternateContent>
          <mc:Choice Requires="wps">
            <w:drawing>
              <wp:anchor distT="0" distB="0" distL="114300" distR="114300" simplePos="0" relativeHeight="251711488" behindDoc="0" locked="0" layoutInCell="1" allowOverlap="1" wp14:anchorId="3AC8208C" wp14:editId="1BED2B80">
                <wp:simplePos x="0" y="0"/>
                <wp:positionH relativeFrom="column">
                  <wp:posOffset>4623435</wp:posOffset>
                </wp:positionH>
                <wp:positionV relativeFrom="paragraph">
                  <wp:posOffset>42545</wp:posOffset>
                </wp:positionV>
                <wp:extent cx="1819275" cy="457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19275"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B88B0E" w14:textId="421E2165" w:rsidR="003C4A25" w:rsidRPr="00B87018" w:rsidRDefault="003C4A25" w:rsidP="006F2A7A">
                            <w:pPr>
                              <w:rPr>
                                <w:rFonts w:asciiTheme="majorHAnsi" w:hAnsiTheme="majorHAnsi"/>
                                <w:b/>
                                <w:color w:val="FF0000"/>
                              </w:rPr>
                            </w:pPr>
                            <w:r>
                              <w:rPr>
                                <w:rFonts w:asciiTheme="majorHAnsi" w:hAnsiTheme="majorHAnsi"/>
                                <w:b/>
                                <w:color w:val="FF0000"/>
                              </w:rPr>
                              <w:t>Tabs for additional results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364.05pt;margin-top:3.35pt;width:143.2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" filled="f" stroked="f">
                <v:textbox>
                  <w:txbxContent>
                    <w:p w14:paraId="21B88B0E" w14:textId="421E2165" w:rsidR="00631717" w:rsidRPr="00B87018" w:rsidRDefault="00631717" w:rsidP="006F2A7A">
                      <w:pPr>
                        <w:rPr>
                          <w:rFonts w:asciiTheme="majorHAnsi" w:hAnsiTheme="majorHAnsi"/>
                          <w:b/>
                          <w:color w:val="FF0000"/>
                        </w:rPr>
                      </w:pPr>
                      <w:r>
                        <w:rPr>
                          <w:rFonts w:asciiTheme="majorHAnsi" w:hAnsiTheme="majorHAnsi"/>
                          <w:b/>
                          <w:color w:val="FF0000"/>
                        </w:rPr>
                        <w:t>Tabs for additional results returned</w:t>
                      </w:r>
                    </w:p>
                  </w:txbxContent>
                </v:textbox>
              </v:shape>
            </w:pict>
          </mc:Fallback>
        </mc:AlternateContent>
      </w:r>
      <w:r>
        <w:rPr>
          <w:noProof/>
        </w:rPr>
        <w:drawing>
          <wp:inline distT="0" distB="0" distL="0" distR="0" wp14:anchorId="6A76261D" wp14:editId="74693B3A">
            <wp:extent cx="4905966" cy="1274278"/>
            <wp:effectExtent l="25400" t="25400" r="22225" b="2159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966" cy="1274278"/>
                    </a:xfrm>
                    <a:prstGeom prst="rect">
                      <a:avLst/>
                    </a:prstGeom>
                    <a:noFill/>
                    <a:ln>
                      <a:solidFill>
                        <a:srgbClr val="1F497D"/>
                      </a:solidFill>
                    </a:ln>
                  </pic:spPr>
                </pic:pic>
              </a:graphicData>
            </a:graphic>
          </wp:inline>
        </w:drawing>
      </w:r>
    </w:p>
    <w:p w14:paraId="0C090BED" w14:textId="77777777" w:rsidR="00D754CF" w:rsidRDefault="00D754CF" w:rsidP="003D1D73"/>
    <w:p w14:paraId="07803DF9" w14:textId="77777777" w:rsidR="001E37B6" w:rsidRDefault="001E37B6" w:rsidP="003D1D73"/>
    <w:p w14:paraId="5DD63AA5" w14:textId="77777777" w:rsidR="001E37B6" w:rsidRDefault="001E37B6" w:rsidP="003D1D73"/>
    <w:p w14:paraId="7E94A6D3" w14:textId="77777777" w:rsidR="001E37B6" w:rsidRDefault="001E37B6" w:rsidP="003D1D73"/>
    <w:p w14:paraId="17012961" w14:textId="77777777" w:rsidR="001E37B6" w:rsidRDefault="001E37B6" w:rsidP="003D1D73"/>
    <w:p w14:paraId="0E5FE52E" w14:textId="58451F9C" w:rsidR="008D5235" w:rsidRPr="001E37B6" w:rsidRDefault="008D5235" w:rsidP="00D32A05">
      <w:pPr>
        <w:pStyle w:val="Heading1"/>
        <w:spacing w:before="0" w:after="0"/>
        <w:rPr>
          <w:rFonts w:asciiTheme="majorHAnsi" w:hAnsiTheme="majorHAnsi"/>
          <w:szCs w:val="24"/>
        </w:rPr>
      </w:pPr>
      <w:bookmarkStart w:id="17" w:name="_Toc273092025"/>
      <w:r w:rsidRPr="001E37B6">
        <w:rPr>
          <w:rFonts w:asciiTheme="majorHAnsi" w:hAnsiTheme="majorHAnsi"/>
          <w:szCs w:val="24"/>
        </w:rPr>
        <w:t xml:space="preserve">Part III: FlexDx </w:t>
      </w:r>
      <w:r w:rsidR="00264780" w:rsidRPr="001E37B6">
        <w:rPr>
          <w:rFonts w:asciiTheme="majorHAnsi" w:hAnsiTheme="majorHAnsi"/>
          <w:szCs w:val="24"/>
        </w:rPr>
        <w:t xml:space="preserve">TB Model </w:t>
      </w:r>
      <w:r w:rsidRPr="001E37B6">
        <w:rPr>
          <w:rFonts w:asciiTheme="majorHAnsi" w:hAnsiTheme="majorHAnsi"/>
          <w:szCs w:val="24"/>
        </w:rPr>
        <w:t>Results</w:t>
      </w:r>
      <w:bookmarkEnd w:id="17"/>
    </w:p>
    <w:p w14:paraId="15FEBD18" w14:textId="77777777" w:rsidR="00790D1D" w:rsidRDefault="008D5235" w:rsidP="00D32A05">
      <w:pPr>
        <w:pStyle w:val="Heading2"/>
        <w:spacing w:before="0" w:after="0"/>
        <w:rPr>
          <w:rFonts w:asciiTheme="majorHAnsi" w:hAnsiTheme="majorHAnsi"/>
          <w:i w:val="0"/>
          <w:sz w:val="24"/>
          <w:szCs w:val="24"/>
        </w:rPr>
      </w:pPr>
      <w:r w:rsidRPr="00D32A05">
        <w:rPr>
          <w:rFonts w:asciiTheme="majorHAnsi" w:hAnsiTheme="majorHAnsi"/>
          <w:i w:val="0"/>
          <w:sz w:val="24"/>
          <w:szCs w:val="24"/>
        </w:rPr>
        <w:tab/>
      </w:r>
    </w:p>
    <w:p w14:paraId="1206EC67" w14:textId="5B085230" w:rsidR="00F84A43" w:rsidRDefault="00F84A43" w:rsidP="00790D1D">
      <w:pPr>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The FlexDx TB Model </w:t>
      </w:r>
      <w:r w:rsidR="00984890">
        <w:rPr>
          <w:rFonts w:asciiTheme="majorHAnsi" w:eastAsia="Times New Roman" w:hAnsiTheme="majorHAnsi"/>
          <w:bCs/>
          <w:color w:val="000000"/>
          <w:szCs w:val="22"/>
          <w:shd w:val="clear" w:color="auto" w:fill="FFFFFF"/>
        </w:rPr>
        <w:t xml:space="preserve">generates </w:t>
      </w:r>
      <w:r>
        <w:rPr>
          <w:rFonts w:asciiTheme="majorHAnsi" w:hAnsiTheme="majorHAnsi"/>
        </w:rPr>
        <w:t>five</w:t>
      </w:r>
      <w:r w:rsidRPr="00081B22">
        <w:rPr>
          <w:rFonts w:asciiTheme="majorHAnsi" w:hAnsiTheme="majorHAnsi"/>
        </w:rPr>
        <w:t xml:space="preserve">-year projections of the epidemiological impact and cost-effectiveness of </w:t>
      </w:r>
      <w:r>
        <w:rPr>
          <w:rFonts w:asciiTheme="majorHAnsi" w:hAnsiTheme="majorHAnsi"/>
        </w:rPr>
        <w:t>nine</w:t>
      </w:r>
      <w:r w:rsidRPr="00081B22">
        <w:rPr>
          <w:rFonts w:asciiTheme="majorHAnsi" w:hAnsiTheme="majorHAnsi"/>
        </w:rPr>
        <w:t xml:space="preserve"> diagnostic strategies in reducing TB transmission and mortality.  </w:t>
      </w:r>
      <w:r>
        <w:rPr>
          <w:rFonts w:asciiTheme="majorHAnsi" w:eastAsia="Times New Roman" w:hAnsiTheme="majorHAnsi"/>
          <w:bCs/>
          <w:color w:val="000000"/>
          <w:szCs w:val="22"/>
          <w:shd w:val="clear" w:color="auto" w:fill="FFFFFF"/>
        </w:rPr>
        <w:t>The r</w:t>
      </w:r>
      <w:r w:rsidR="00790D1D" w:rsidRPr="00790D1D">
        <w:rPr>
          <w:rFonts w:asciiTheme="majorHAnsi" w:eastAsia="Times New Roman" w:hAnsiTheme="majorHAnsi"/>
          <w:bCs/>
          <w:color w:val="000000"/>
          <w:szCs w:val="22"/>
          <w:shd w:val="clear" w:color="auto" w:fill="FFFFFF"/>
        </w:rPr>
        <w:t xml:space="preserve">esults </w:t>
      </w:r>
      <w:r>
        <w:rPr>
          <w:rFonts w:asciiTheme="majorHAnsi" w:eastAsia="Times New Roman" w:hAnsiTheme="majorHAnsi"/>
          <w:bCs/>
          <w:color w:val="000000"/>
          <w:szCs w:val="22"/>
          <w:shd w:val="clear" w:color="auto" w:fill="FFFFFF"/>
        </w:rPr>
        <w:t>that are returned will differ</w:t>
      </w:r>
      <w:r w:rsidR="00790D1D" w:rsidRPr="00790D1D">
        <w:rPr>
          <w:rFonts w:asciiTheme="majorHAnsi" w:eastAsia="Times New Roman" w:hAnsiTheme="majorHAnsi"/>
          <w:bCs/>
          <w:color w:val="000000"/>
          <w:szCs w:val="22"/>
          <w:shd w:val="clear" w:color="auto" w:fill="FFFFFF"/>
        </w:rPr>
        <w:t xml:space="preserve"> depending on </w:t>
      </w:r>
      <w:r w:rsidR="00573E9E">
        <w:rPr>
          <w:rFonts w:asciiTheme="majorHAnsi" w:eastAsia="Times New Roman" w:hAnsiTheme="majorHAnsi"/>
          <w:bCs/>
          <w:color w:val="000000"/>
          <w:szCs w:val="22"/>
          <w:shd w:val="clear" w:color="auto" w:fill="FFFFFF"/>
        </w:rPr>
        <w:t xml:space="preserve">diagnostic strategy selection and </w:t>
      </w:r>
      <w:r w:rsidR="00790D1D" w:rsidRPr="00790D1D">
        <w:rPr>
          <w:rFonts w:asciiTheme="majorHAnsi" w:eastAsia="Times New Roman" w:hAnsiTheme="majorHAnsi"/>
          <w:bCs/>
          <w:color w:val="000000"/>
          <w:szCs w:val="22"/>
          <w:shd w:val="clear" w:color="auto" w:fill="FFFFFF"/>
        </w:rPr>
        <w:t xml:space="preserve">whether </w:t>
      </w:r>
      <w:r>
        <w:rPr>
          <w:rFonts w:asciiTheme="majorHAnsi" w:eastAsia="Times New Roman" w:hAnsiTheme="majorHAnsi"/>
          <w:bCs/>
          <w:color w:val="000000"/>
          <w:szCs w:val="22"/>
          <w:shd w:val="clear" w:color="auto" w:fill="FFFFFF"/>
        </w:rPr>
        <w:t xml:space="preserve">the model is run with </w:t>
      </w:r>
      <w:r w:rsidR="00790D1D" w:rsidRPr="00790D1D">
        <w:rPr>
          <w:rFonts w:asciiTheme="majorHAnsi" w:eastAsia="Times New Roman" w:hAnsiTheme="majorHAnsi"/>
          <w:bCs/>
          <w:color w:val="000000"/>
          <w:szCs w:val="22"/>
          <w:shd w:val="clear" w:color="auto" w:fill="FFFFFF"/>
        </w:rPr>
        <w:t>pre-calculated country values versus user input values</w:t>
      </w:r>
      <w:r>
        <w:rPr>
          <w:rFonts w:asciiTheme="majorHAnsi" w:eastAsia="Times New Roman" w:hAnsiTheme="majorHAnsi"/>
          <w:bCs/>
          <w:color w:val="000000"/>
          <w:szCs w:val="22"/>
          <w:shd w:val="clear" w:color="auto" w:fill="FFFFFF"/>
        </w:rPr>
        <w:t xml:space="preserve"> for the required parameters</w:t>
      </w:r>
      <w:r w:rsidR="00790D1D" w:rsidRPr="00790D1D">
        <w:rPr>
          <w:rFonts w:asciiTheme="majorHAnsi" w:eastAsia="Times New Roman" w:hAnsiTheme="majorHAnsi"/>
          <w:bCs/>
          <w:color w:val="000000"/>
          <w:szCs w:val="22"/>
          <w:shd w:val="clear" w:color="auto" w:fill="FFFFFF"/>
        </w:rPr>
        <w:t xml:space="preserve">.  </w:t>
      </w:r>
    </w:p>
    <w:p w14:paraId="7196B870" w14:textId="77777777" w:rsidR="001E37B6" w:rsidRPr="00790D1D" w:rsidRDefault="001E37B6" w:rsidP="00790D1D">
      <w:pPr>
        <w:rPr>
          <w:rFonts w:asciiTheme="majorHAnsi" w:eastAsia="Times New Roman" w:hAnsiTheme="majorHAnsi"/>
          <w:bCs/>
          <w:color w:val="000000"/>
          <w:szCs w:val="22"/>
          <w:shd w:val="clear" w:color="auto" w:fill="FFFFFF"/>
        </w:rPr>
      </w:pPr>
    </w:p>
    <w:p w14:paraId="32CAE5B9" w14:textId="6EACEB53" w:rsidR="00790D1D" w:rsidRDefault="008D5235" w:rsidP="00D32A05">
      <w:pPr>
        <w:pStyle w:val="Heading2"/>
        <w:spacing w:before="0" w:after="0"/>
        <w:rPr>
          <w:rFonts w:asciiTheme="majorHAnsi" w:hAnsiTheme="majorHAnsi"/>
          <w:i w:val="0"/>
          <w:sz w:val="24"/>
          <w:szCs w:val="24"/>
        </w:rPr>
      </w:pPr>
      <w:r w:rsidRPr="00D32A05">
        <w:rPr>
          <w:rFonts w:asciiTheme="majorHAnsi" w:hAnsiTheme="majorHAnsi"/>
          <w:i w:val="0"/>
          <w:sz w:val="24"/>
          <w:szCs w:val="24"/>
        </w:rPr>
        <w:tab/>
      </w:r>
      <w:r w:rsidR="001E37B6">
        <w:rPr>
          <w:rFonts w:asciiTheme="majorHAnsi" w:hAnsiTheme="majorHAnsi"/>
          <w:i w:val="0"/>
          <w:noProof/>
          <w:sz w:val="24"/>
          <w:szCs w:val="24"/>
        </w:rPr>
        <w:drawing>
          <wp:inline distT="0" distB="0" distL="0" distR="0" wp14:anchorId="5B49EBB1" wp14:editId="365ABBFE">
            <wp:extent cx="5943600" cy="4976961"/>
            <wp:effectExtent l="50800" t="50800" r="127000" b="128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76961"/>
                    </a:xfrm>
                    <a:prstGeom prst="rect">
                      <a:avLst/>
                    </a:prstGeom>
                    <a:noFill/>
                    <a:ln>
                      <a:solidFill>
                        <a:srgbClr val="1F497D"/>
                      </a:solidFill>
                    </a:ln>
                    <a:effectLst>
                      <a:outerShdw blurRad="50800" dist="38100" dir="2700000" algn="tl" rotWithShape="0">
                        <a:prstClr val="black">
                          <a:alpha val="40000"/>
                        </a:prstClr>
                      </a:outerShdw>
                    </a:effectLst>
                  </pic:spPr>
                </pic:pic>
              </a:graphicData>
            </a:graphic>
          </wp:inline>
        </w:drawing>
      </w:r>
    </w:p>
    <w:p w14:paraId="1456393F" w14:textId="77777777" w:rsidR="001E37B6" w:rsidRDefault="001E37B6" w:rsidP="001E37B6"/>
    <w:p w14:paraId="0E8492E2" w14:textId="77777777" w:rsidR="005856A1" w:rsidRDefault="005856A1" w:rsidP="001E37B6"/>
    <w:p w14:paraId="0F03A818" w14:textId="77777777" w:rsidR="005856A1" w:rsidRDefault="005856A1" w:rsidP="001E37B6"/>
    <w:p w14:paraId="1A5458D8" w14:textId="77777777" w:rsidR="005856A1" w:rsidRDefault="005856A1" w:rsidP="001E37B6"/>
    <w:p w14:paraId="30E10BD2" w14:textId="77777777" w:rsidR="005856A1" w:rsidRDefault="005856A1" w:rsidP="001E37B6"/>
    <w:p w14:paraId="448F375A" w14:textId="77777777" w:rsidR="005856A1" w:rsidRPr="001E37B6" w:rsidRDefault="005856A1" w:rsidP="001E37B6"/>
    <w:p w14:paraId="231A0211" w14:textId="673F1710" w:rsidR="00F5070C" w:rsidRDefault="00F5070C" w:rsidP="00F5070C">
      <w:pPr>
        <w:pStyle w:val="Heading2"/>
        <w:spacing w:before="0" w:after="0"/>
        <w:ind w:firstLine="720"/>
        <w:rPr>
          <w:rFonts w:eastAsia="Times New Roman"/>
          <w:bCs/>
          <w:i w:val="0"/>
          <w:color w:val="000000"/>
          <w:sz w:val="22"/>
          <w:szCs w:val="22"/>
          <w:u w:val="single"/>
          <w:shd w:val="clear" w:color="auto" w:fill="FFFFFF"/>
        </w:rPr>
      </w:pPr>
      <w:bookmarkStart w:id="18" w:name="_Toc273092026"/>
      <w:r w:rsidRPr="00F5070C">
        <w:rPr>
          <w:rFonts w:asciiTheme="majorHAnsi" w:hAnsiTheme="majorHAnsi"/>
          <w:i w:val="0"/>
          <w:sz w:val="24"/>
          <w:szCs w:val="24"/>
          <w:u w:val="single"/>
        </w:rPr>
        <w:t xml:space="preserve">3.1 </w:t>
      </w:r>
      <w:r w:rsidRPr="00F5070C">
        <w:rPr>
          <w:rFonts w:asciiTheme="majorHAnsi" w:hAnsiTheme="majorHAnsi"/>
          <w:i w:val="0"/>
          <w:sz w:val="24"/>
          <w:szCs w:val="24"/>
          <w:u w:val="single"/>
        </w:rPr>
        <w:tab/>
        <w:t xml:space="preserve">Output when </w:t>
      </w:r>
      <w:r w:rsidR="00566955">
        <w:rPr>
          <w:rFonts w:asciiTheme="majorHAnsi" w:hAnsiTheme="majorHAnsi"/>
          <w:i w:val="0"/>
          <w:sz w:val="24"/>
          <w:szCs w:val="24"/>
          <w:u w:val="single"/>
        </w:rPr>
        <w:t>r</w:t>
      </w:r>
      <w:r w:rsidRPr="00F5070C">
        <w:rPr>
          <w:rFonts w:asciiTheme="majorHAnsi" w:hAnsiTheme="majorHAnsi"/>
          <w:i w:val="0"/>
          <w:sz w:val="24"/>
          <w:szCs w:val="24"/>
          <w:u w:val="single"/>
        </w:rPr>
        <w:t xml:space="preserve">unning with </w:t>
      </w:r>
      <w:r w:rsidR="00842148">
        <w:rPr>
          <w:rFonts w:eastAsia="Times New Roman"/>
          <w:bCs/>
          <w:i w:val="0"/>
          <w:color w:val="000000"/>
          <w:sz w:val="22"/>
          <w:szCs w:val="22"/>
          <w:u w:val="single"/>
          <w:shd w:val="clear" w:color="auto" w:fill="FFFFFF"/>
        </w:rPr>
        <w:t>Country Selection for Pre-set</w:t>
      </w:r>
      <w:r w:rsidRPr="00F5070C">
        <w:rPr>
          <w:rFonts w:eastAsia="Times New Roman"/>
          <w:bCs/>
          <w:i w:val="0"/>
          <w:color w:val="000000"/>
          <w:sz w:val="22"/>
          <w:szCs w:val="22"/>
          <w:u w:val="single"/>
          <w:shd w:val="clear" w:color="auto" w:fill="FFFFFF"/>
        </w:rPr>
        <w:t xml:space="preserve"> Values</w:t>
      </w:r>
      <w:bookmarkEnd w:id="18"/>
    </w:p>
    <w:p w14:paraId="51EAD990" w14:textId="77777777" w:rsidR="00C750A5" w:rsidRDefault="00C750A5" w:rsidP="00F84A43">
      <w:pPr>
        <w:rPr>
          <w:rFonts w:asciiTheme="majorHAnsi" w:eastAsia="Times New Roman" w:hAnsiTheme="majorHAnsi"/>
          <w:bCs/>
          <w:color w:val="000000"/>
          <w:szCs w:val="22"/>
          <w:shd w:val="clear" w:color="auto" w:fill="FFFFFF"/>
        </w:rPr>
      </w:pPr>
    </w:p>
    <w:p w14:paraId="442F1C65" w14:textId="542AD725" w:rsidR="00842148" w:rsidRDefault="00F84A43" w:rsidP="00842148">
      <w:pPr>
        <w:ind w:left="720"/>
        <w:rPr>
          <w:rFonts w:asciiTheme="majorHAnsi" w:eastAsia="Times New Roman" w:hAnsiTheme="majorHAnsi"/>
          <w:bCs/>
          <w:color w:val="000000"/>
          <w:szCs w:val="22"/>
          <w:shd w:val="clear" w:color="auto" w:fill="FFFFFF"/>
        </w:rPr>
      </w:pPr>
      <w:r w:rsidRPr="00790D1D">
        <w:rPr>
          <w:rFonts w:asciiTheme="majorHAnsi" w:eastAsia="Times New Roman" w:hAnsiTheme="majorHAnsi"/>
          <w:bCs/>
          <w:color w:val="000000"/>
          <w:szCs w:val="22"/>
          <w:shd w:val="clear" w:color="auto" w:fill="FFFFFF"/>
        </w:rPr>
        <w:t xml:space="preserve">Since we have pre-calculated the country scenarios, we are able to provide more detail on </w:t>
      </w:r>
      <w:r w:rsidR="00C750A5">
        <w:rPr>
          <w:rFonts w:asciiTheme="majorHAnsi" w:eastAsia="Times New Roman" w:hAnsiTheme="majorHAnsi"/>
          <w:bCs/>
          <w:color w:val="000000"/>
          <w:szCs w:val="22"/>
          <w:shd w:val="clear" w:color="auto" w:fill="FFFFFF"/>
        </w:rPr>
        <w:t xml:space="preserve">when running the FlexDx Model with </w:t>
      </w:r>
      <w:r w:rsidRPr="00790D1D">
        <w:rPr>
          <w:rFonts w:asciiTheme="majorHAnsi" w:eastAsia="Times New Roman" w:hAnsiTheme="majorHAnsi"/>
          <w:bCs/>
          <w:color w:val="000000"/>
          <w:szCs w:val="22"/>
          <w:shd w:val="clear" w:color="auto" w:fill="FFFFFF"/>
        </w:rPr>
        <w:t xml:space="preserve">these, including interactive graphs and uncertainty ranges.  </w:t>
      </w:r>
    </w:p>
    <w:p w14:paraId="1EAEF5A5" w14:textId="77777777" w:rsidR="000C685E" w:rsidRDefault="000C685E" w:rsidP="00842148">
      <w:pPr>
        <w:ind w:left="720"/>
        <w:rPr>
          <w:rFonts w:asciiTheme="majorHAnsi" w:eastAsia="Times New Roman" w:hAnsiTheme="majorHAnsi"/>
          <w:bCs/>
          <w:color w:val="000000"/>
          <w:szCs w:val="22"/>
          <w:shd w:val="clear" w:color="auto" w:fill="FFFFFF"/>
        </w:rPr>
      </w:pPr>
    </w:p>
    <w:p w14:paraId="3912881E" w14:textId="0338B7A0" w:rsidR="000C685E" w:rsidRDefault="000C685E" w:rsidP="00842148">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model options reflect</w:t>
      </w:r>
      <w:r w:rsidR="00A067CA">
        <w:rPr>
          <w:rFonts w:asciiTheme="majorHAnsi" w:eastAsia="Times New Roman" w:hAnsiTheme="majorHAnsi"/>
          <w:bCs/>
          <w:color w:val="000000"/>
          <w:szCs w:val="22"/>
          <w:shd w:val="clear" w:color="auto" w:fill="FFFFFF"/>
        </w:rPr>
        <w:t>ing</w:t>
      </w:r>
      <w:r>
        <w:rPr>
          <w:rFonts w:asciiTheme="majorHAnsi" w:eastAsia="Times New Roman" w:hAnsiTheme="majorHAnsi"/>
          <w:bCs/>
          <w:color w:val="000000"/>
          <w:szCs w:val="22"/>
          <w:shd w:val="clear" w:color="auto" w:fill="FFFFFF"/>
        </w:rPr>
        <w:t xml:space="preserve"> the Epidemiological Scenario and Cost parameter values that </w:t>
      </w:r>
      <w:r w:rsidR="00A067CA">
        <w:rPr>
          <w:rFonts w:asciiTheme="majorHAnsi" w:eastAsia="Times New Roman" w:hAnsiTheme="majorHAnsi"/>
          <w:bCs/>
          <w:color w:val="000000"/>
          <w:szCs w:val="22"/>
          <w:shd w:val="clear" w:color="auto" w:fill="FFFFFF"/>
        </w:rPr>
        <w:t>were</w:t>
      </w:r>
      <w:r>
        <w:rPr>
          <w:rFonts w:asciiTheme="majorHAnsi" w:eastAsia="Times New Roman" w:hAnsiTheme="majorHAnsi"/>
          <w:bCs/>
          <w:color w:val="000000"/>
          <w:szCs w:val="22"/>
          <w:shd w:val="clear" w:color="auto" w:fill="FFFFFF"/>
        </w:rPr>
        <w:t xml:space="preserve"> used to generate the results </w:t>
      </w:r>
      <w:r w:rsidR="00A067CA">
        <w:rPr>
          <w:rFonts w:asciiTheme="majorHAnsi" w:eastAsia="Times New Roman" w:hAnsiTheme="majorHAnsi"/>
          <w:bCs/>
          <w:color w:val="000000"/>
          <w:szCs w:val="22"/>
          <w:shd w:val="clear" w:color="auto" w:fill="FFFFFF"/>
        </w:rPr>
        <w:t xml:space="preserve">returned are displayed </w:t>
      </w:r>
      <w:r w:rsidR="00BA4D3D">
        <w:rPr>
          <w:rFonts w:asciiTheme="majorHAnsi" w:eastAsia="Times New Roman" w:hAnsiTheme="majorHAnsi"/>
          <w:bCs/>
          <w:color w:val="000000"/>
          <w:szCs w:val="22"/>
          <w:shd w:val="clear" w:color="auto" w:fill="FFFFFF"/>
        </w:rPr>
        <w:t xml:space="preserve">at the top of the page </w:t>
      </w:r>
      <w:r w:rsidR="00A067CA">
        <w:rPr>
          <w:rFonts w:asciiTheme="majorHAnsi" w:eastAsia="Times New Roman" w:hAnsiTheme="majorHAnsi"/>
          <w:bCs/>
          <w:color w:val="000000"/>
          <w:szCs w:val="22"/>
          <w:shd w:val="clear" w:color="auto" w:fill="FFFFFF"/>
        </w:rPr>
        <w:t>in each of the Incidence, MDR, and Summary results tabs.  If the values for any of the parameters are not appropriate for their setting, users can click the ‘Back to Inputs’ button to return to the model inputs page and adjust the values as necessary.</w:t>
      </w:r>
    </w:p>
    <w:p w14:paraId="60440DB7" w14:textId="15FA3F97" w:rsidR="00F5070C" w:rsidRDefault="00A067CA" w:rsidP="00F5070C">
      <w:r>
        <w:rPr>
          <w:rFonts w:asciiTheme="majorHAnsi" w:hAnsiTheme="majorHAnsi"/>
          <w:b/>
          <w:bCs/>
          <w:noProof/>
        </w:rPr>
        <mc:AlternateContent>
          <mc:Choice Requires="wps">
            <w:drawing>
              <wp:anchor distT="0" distB="0" distL="114300" distR="114300" simplePos="0" relativeHeight="251717632" behindDoc="0" locked="0" layoutInCell="1" allowOverlap="1" wp14:anchorId="3C66535B" wp14:editId="43BBCD59">
                <wp:simplePos x="0" y="0"/>
                <wp:positionH relativeFrom="column">
                  <wp:posOffset>-520065</wp:posOffset>
                </wp:positionH>
                <wp:positionV relativeFrom="paragraph">
                  <wp:posOffset>11430</wp:posOffset>
                </wp:positionV>
                <wp:extent cx="1028700" cy="9144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28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4915A" w14:textId="24AAC71D" w:rsidR="003C4A25" w:rsidRPr="00CB75D4" w:rsidRDefault="003C4A25" w:rsidP="00CB75D4">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40" type="#_x0000_t202" style="position:absolute;margin-left:-40.9pt;margin-top:.9pt;width:81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" filled="f" stroked="f">
                <v:textbox>
                  <w:txbxContent>
                    <w:p w14:paraId="18C4915A" w14:textId="24AAC71D" w:rsidR="00631717" w:rsidRPr="00CB75D4" w:rsidRDefault="00631717" w:rsidP="00CB75D4">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07684C01" wp14:editId="453446D0">
                <wp:simplePos x="0" y="0"/>
                <wp:positionH relativeFrom="column">
                  <wp:posOffset>546735</wp:posOffset>
                </wp:positionH>
                <wp:positionV relativeFrom="paragraph">
                  <wp:posOffset>125730</wp:posOffset>
                </wp:positionV>
                <wp:extent cx="1104900" cy="571500"/>
                <wp:effectExtent l="50800" t="25400" r="88900" b="114300"/>
                <wp:wrapNone/>
                <wp:docPr id="162" name="Oval 162"/>
                <wp:cNvGraphicFramePr/>
                <a:graphic xmlns:a="http://schemas.openxmlformats.org/drawingml/2006/main">
                  <a:graphicData uri="http://schemas.microsoft.com/office/word/2010/wordprocessingShape">
                    <wps:wsp>
                      <wps:cNvSpPr/>
                      <wps:spPr>
                        <a:xfrm>
                          <a:off x="0" y="0"/>
                          <a:ext cx="1104900" cy="5715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2" o:spid="_x0000_s1026" style="position:absolute;margin-left:43.05pt;margin-top:9.9pt;width:87pt;height: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" filled="f" strokecolor="red" strokeweight="2.25pt">
                <v:shadow on="t" opacity="22937f" mv:blur="40000f" origin=",.5" offset="0,23000emu"/>
              </v:oval>
            </w:pict>
          </mc:Fallback>
        </mc:AlternateContent>
      </w:r>
    </w:p>
    <w:p w14:paraId="2771AEF5" w14:textId="35CCACB1" w:rsidR="009273D0" w:rsidRDefault="000C685E" w:rsidP="00A067CA">
      <w:pPr>
        <w:ind w:firstLine="720"/>
      </w:pPr>
      <w:r>
        <w:rPr>
          <w:noProof/>
        </w:rPr>
        <w:drawing>
          <wp:inline distT="0" distB="0" distL="0" distR="0" wp14:anchorId="2A422AF8" wp14:editId="7C6B907D">
            <wp:extent cx="5309235" cy="2802096"/>
            <wp:effectExtent l="50800" t="50800" r="126365" b="119380"/>
            <wp:docPr id="1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r="26957"/>
                    <a:stretch/>
                  </pic:blipFill>
                  <pic:spPr bwMode="auto">
                    <a:xfrm>
                      <a:off x="0" y="0"/>
                      <a:ext cx="5309860" cy="2802426"/>
                    </a:xfrm>
                    <a:prstGeom prst="rect">
                      <a:avLst/>
                    </a:prstGeom>
                    <a:noFill/>
                    <a:ln>
                      <a:solidFill>
                        <a:srgbClr val="1F497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5D57F7" w14:textId="77777777" w:rsidR="00842148" w:rsidRDefault="00842148" w:rsidP="00A067CA">
      <w:pPr>
        <w:rPr>
          <w:rFonts w:asciiTheme="majorHAnsi" w:eastAsia="Times New Roman" w:hAnsiTheme="majorHAnsi"/>
          <w:bCs/>
          <w:color w:val="000000"/>
          <w:szCs w:val="22"/>
          <w:shd w:val="clear" w:color="auto" w:fill="FFFFFF"/>
        </w:rPr>
      </w:pPr>
    </w:p>
    <w:p w14:paraId="7F811D7E" w14:textId="3420189F" w:rsidR="00842148" w:rsidRDefault="00842148" w:rsidP="00842148">
      <w:pPr>
        <w:ind w:left="720"/>
        <w:rPr>
          <w:rFonts w:asciiTheme="majorHAnsi" w:eastAsia="Times New Roman" w:hAnsiTheme="majorHAnsi"/>
          <w:bCs/>
          <w:color w:val="000000"/>
          <w:szCs w:val="22"/>
          <w:shd w:val="clear" w:color="auto" w:fill="FFFFFF"/>
        </w:rPr>
      </w:pPr>
      <w:r w:rsidRPr="00790D1D">
        <w:rPr>
          <w:rFonts w:asciiTheme="majorHAnsi" w:eastAsia="Times New Roman" w:hAnsiTheme="majorHAnsi"/>
          <w:bCs/>
          <w:color w:val="000000"/>
          <w:szCs w:val="22"/>
          <w:shd w:val="clear" w:color="auto" w:fill="FFFFFF"/>
        </w:rPr>
        <w:t>If the pre-calculated country values are markedly different from the parameter values in any individual setting, users are encouraged to compare those values to a pre-calculated country value to get an idea of the level of uncertainty in estimates, plus how the changes in input parameters change the outputs.</w:t>
      </w:r>
    </w:p>
    <w:p w14:paraId="620BF349" w14:textId="77777777" w:rsidR="00842148" w:rsidRPr="00F5070C" w:rsidRDefault="00842148" w:rsidP="00F5070C"/>
    <w:p w14:paraId="2DCEFCEC" w14:textId="77777777" w:rsidR="00F5070C" w:rsidRDefault="00F5070C" w:rsidP="00F5070C">
      <w:pPr>
        <w:ind w:left="360"/>
        <w:rPr>
          <w:rFonts w:asciiTheme="majorHAnsi" w:eastAsia="Times New Roman" w:hAnsiTheme="majorHAnsi"/>
          <w:bCs/>
          <w:color w:val="000000"/>
          <w:szCs w:val="22"/>
          <w:shd w:val="clear" w:color="auto" w:fill="FFFFFF"/>
        </w:rPr>
      </w:pPr>
    </w:p>
    <w:p w14:paraId="1A93F354" w14:textId="77777777" w:rsidR="005E42B6" w:rsidRDefault="005E42B6" w:rsidP="00F5070C">
      <w:pPr>
        <w:ind w:left="360"/>
        <w:rPr>
          <w:rFonts w:asciiTheme="majorHAnsi" w:eastAsia="Times New Roman" w:hAnsiTheme="majorHAnsi"/>
          <w:bCs/>
          <w:color w:val="000000"/>
          <w:szCs w:val="22"/>
          <w:shd w:val="clear" w:color="auto" w:fill="FFFFFF"/>
        </w:rPr>
      </w:pPr>
    </w:p>
    <w:p w14:paraId="38EAAA65" w14:textId="77777777" w:rsidR="005E42B6" w:rsidRDefault="005E42B6" w:rsidP="00F5070C">
      <w:pPr>
        <w:ind w:left="360"/>
        <w:rPr>
          <w:rFonts w:asciiTheme="majorHAnsi" w:eastAsia="Times New Roman" w:hAnsiTheme="majorHAnsi"/>
          <w:bCs/>
          <w:color w:val="000000"/>
          <w:szCs w:val="22"/>
          <w:shd w:val="clear" w:color="auto" w:fill="FFFFFF"/>
        </w:rPr>
      </w:pPr>
    </w:p>
    <w:p w14:paraId="1D97A61B" w14:textId="77777777" w:rsidR="005E42B6" w:rsidRDefault="005E42B6" w:rsidP="00F5070C">
      <w:pPr>
        <w:ind w:left="360"/>
        <w:rPr>
          <w:rFonts w:asciiTheme="majorHAnsi" w:eastAsia="Times New Roman" w:hAnsiTheme="majorHAnsi"/>
          <w:bCs/>
          <w:color w:val="000000"/>
          <w:szCs w:val="22"/>
          <w:shd w:val="clear" w:color="auto" w:fill="FFFFFF"/>
        </w:rPr>
      </w:pPr>
    </w:p>
    <w:p w14:paraId="5DCC233D" w14:textId="77777777" w:rsidR="005E42B6" w:rsidRDefault="005E42B6" w:rsidP="00F5070C">
      <w:pPr>
        <w:ind w:left="360"/>
        <w:rPr>
          <w:rFonts w:asciiTheme="majorHAnsi" w:eastAsia="Times New Roman" w:hAnsiTheme="majorHAnsi"/>
          <w:bCs/>
          <w:color w:val="000000"/>
          <w:szCs w:val="22"/>
          <w:shd w:val="clear" w:color="auto" w:fill="FFFFFF"/>
        </w:rPr>
      </w:pPr>
    </w:p>
    <w:p w14:paraId="7B70B54C" w14:textId="77777777" w:rsidR="005E42B6" w:rsidRDefault="005E42B6" w:rsidP="00F5070C">
      <w:pPr>
        <w:ind w:left="360"/>
        <w:rPr>
          <w:rFonts w:asciiTheme="majorHAnsi" w:eastAsia="Times New Roman" w:hAnsiTheme="majorHAnsi"/>
          <w:bCs/>
          <w:color w:val="000000"/>
          <w:szCs w:val="22"/>
          <w:shd w:val="clear" w:color="auto" w:fill="FFFFFF"/>
        </w:rPr>
      </w:pPr>
    </w:p>
    <w:p w14:paraId="2DE81228" w14:textId="77777777" w:rsidR="005E42B6" w:rsidRDefault="005E42B6" w:rsidP="00F5070C">
      <w:pPr>
        <w:ind w:left="360"/>
        <w:rPr>
          <w:rFonts w:asciiTheme="majorHAnsi" w:eastAsia="Times New Roman" w:hAnsiTheme="majorHAnsi"/>
          <w:bCs/>
          <w:color w:val="000000"/>
          <w:szCs w:val="22"/>
          <w:shd w:val="clear" w:color="auto" w:fill="FFFFFF"/>
        </w:rPr>
      </w:pPr>
    </w:p>
    <w:p w14:paraId="3B0D5196" w14:textId="77777777" w:rsidR="005E42B6" w:rsidRPr="00F5070C" w:rsidRDefault="005E42B6" w:rsidP="00F5070C">
      <w:pPr>
        <w:ind w:left="360"/>
        <w:rPr>
          <w:rFonts w:asciiTheme="majorHAnsi" w:eastAsia="Times New Roman" w:hAnsiTheme="majorHAnsi"/>
          <w:bCs/>
          <w:color w:val="000000"/>
          <w:szCs w:val="22"/>
          <w:shd w:val="clear" w:color="auto" w:fill="FFFFFF"/>
        </w:rPr>
      </w:pPr>
    </w:p>
    <w:p w14:paraId="752E5EFB" w14:textId="39510639" w:rsidR="00F5070C" w:rsidRDefault="00F5070C" w:rsidP="009273D0">
      <w:pPr>
        <w:pStyle w:val="Heading3"/>
        <w:spacing w:before="0" w:after="0"/>
        <w:ind w:firstLine="720"/>
        <w:rPr>
          <w:rFonts w:asciiTheme="majorHAnsi" w:hAnsiTheme="majorHAnsi"/>
          <w:sz w:val="24"/>
          <w:u w:val="single"/>
          <w:shd w:val="clear" w:color="auto" w:fill="FFFFFF"/>
        </w:rPr>
      </w:pPr>
      <w:bookmarkStart w:id="19" w:name="_Toc273092027"/>
      <w:r w:rsidRPr="009273D0">
        <w:rPr>
          <w:rFonts w:asciiTheme="majorHAnsi" w:hAnsiTheme="majorHAnsi"/>
          <w:sz w:val="24"/>
          <w:u w:val="single"/>
          <w:shd w:val="clear" w:color="auto" w:fill="FFFFFF"/>
        </w:rPr>
        <w:t>3.</w:t>
      </w:r>
      <w:r w:rsidR="009273D0" w:rsidRPr="009273D0">
        <w:rPr>
          <w:rFonts w:asciiTheme="majorHAnsi" w:hAnsiTheme="majorHAnsi"/>
          <w:sz w:val="24"/>
          <w:u w:val="single"/>
          <w:shd w:val="clear" w:color="auto" w:fill="FFFFFF"/>
        </w:rPr>
        <w:t>1.1</w:t>
      </w:r>
      <w:r w:rsidR="009273D0" w:rsidRPr="009273D0">
        <w:rPr>
          <w:rFonts w:asciiTheme="majorHAnsi" w:hAnsiTheme="majorHAnsi"/>
          <w:sz w:val="24"/>
          <w:u w:val="single"/>
          <w:shd w:val="clear" w:color="auto" w:fill="FFFFFF"/>
        </w:rPr>
        <w:tab/>
      </w:r>
      <w:r w:rsidRPr="009273D0">
        <w:rPr>
          <w:rFonts w:asciiTheme="majorHAnsi" w:hAnsiTheme="majorHAnsi"/>
          <w:sz w:val="24"/>
          <w:u w:val="single"/>
          <w:shd w:val="clear" w:color="auto" w:fill="FFFFFF"/>
        </w:rPr>
        <w:t>Interactive Incidence/Cost Tab</w:t>
      </w:r>
      <w:bookmarkEnd w:id="19"/>
    </w:p>
    <w:p w14:paraId="22B033F9" w14:textId="1432058D" w:rsidR="00A067CA" w:rsidRDefault="00FF573A" w:rsidP="00A067CA">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w:t>
      </w:r>
      <w:r w:rsidR="00A067CA">
        <w:rPr>
          <w:rFonts w:asciiTheme="majorHAnsi" w:eastAsia="Times New Roman" w:hAnsiTheme="majorHAnsi"/>
          <w:bCs/>
          <w:color w:val="000000"/>
          <w:szCs w:val="22"/>
          <w:shd w:val="clear" w:color="auto" w:fill="FFFFFF"/>
        </w:rPr>
        <w:t xml:space="preserve">he model </w:t>
      </w:r>
      <w:r w:rsidR="00A067CA" w:rsidRPr="00F5070C">
        <w:rPr>
          <w:rFonts w:asciiTheme="majorHAnsi" w:eastAsia="Times New Roman" w:hAnsiTheme="majorHAnsi"/>
          <w:bCs/>
          <w:color w:val="000000"/>
          <w:szCs w:val="22"/>
          <w:shd w:val="clear" w:color="auto" w:fill="FFFFFF"/>
        </w:rPr>
        <w:t>projection</w:t>
      </w:r>
      <w:r w:rsidR="00B45C61">
        <w:rPr>
          <w:rFonts w:asciiTheme="majorHAnsi" w:eastAsia="Times New Roman" w:hAnsiTheme="majorHAnsi"/>
          <w:bCs/>
          <w:color w:val="000000"/>
          <w:szCs w:val="22"/>
          <w:shd w:val="clear" w:color="auto" w:fill="FFFFFF"/>
        </w:rPr>
        <w:t>s</w:t>
      </w:r>
      <w:r>
        <w:rPr>
          <w:rFonts w:asciiTheme="majorHAnsi" w:eastAsia="Times New Roman" w:hAnsiTheme="majorHAnsi"/>
          <w:bCs/>
          <w:color w:val="000000"/>
          <w:szCs w:val="22"/>
          <w:shd w:val="clear" w:color="auto" w:fill="FFFFFF"/>
        </w:rPr>
        <w:t xml:space="preserve"> using the Country Pre-set values </w:t>
      </w:r>
      <w:r w:rsidR="00A067CA">
        <w:rPr>
          <w:rFonts w:asciiTheme="majorHAnsi" w:eastAsia="Times New Roman" w:hAnsiTheme="majorHAnsi"/>
          <w:bCs/>
          <w:color w:val="000000"/>
          <w:szCs w:val="22"/>
          <w:shd w:val="clear" w:color="auto" w:fill="FFFFFF"/>
        </w:rPr>
        <w:t xml:space="preserve">are </w:t>
      </w:r>
      <w:r w:rsidR="00A067CA" w:rsidRPr="00F5070C">
        <w:rPr>
          <w:rFonts w:asciiTheme="majorHAnsi" w:eastAsia="Times New Roman" w:hAnsiTheme="majorHAnsi"/>
          <w:bCs/>
          <w:color w:val="000000"/>
          <w:szCs w:val="22"/>
          <w:shd w:val="clear" w:color="auto" w:fill="FFFFFF"/>
        </w:rPr>
        <w:t xml:space="preserve">based on </w:t>
      </w:r>
      <w:r w:rsidR="00A067CA" w:rsidRPr="00F5070C">
        <w:rPr>
          <w:rFonts w:asciiTheme="majorHAnsi" w:eastAsia="Times New Roman" w:hAnsiTheme="majorHAnsi"/>
          <w:bCs/>
          <w:color w:val="000000"/>
          <w:szCs w:val="22"/>
          <w:u w:val="single"/>
          <w:shd w:val="clear" w:color="auto" w:fill="FFFFFF"/>
        </w:rPr>
        <w:t>relative</w:t>
      </w:r>
      <w:r w:rsidR="00A067CA" w:rsidRPr="00F5070C">
        <w:rPr>
          <w:rFonts w:asciiTheme="majorHAnsi" w:eastAsia="Times New Roman" w:hAnsiTheme="majorHAnsi"/>
          <w:bCs/>
          <w:color w:val="000000"/>
          <w:szCs w:val="22"/>
          <w:shd w:val="clear" w:color="auto" w:fill="FFFFFF"/>
        </w:rPr>
        <w:t xml:space="preserve"> rather than </w:t>
      </w:r>
      <w:r w:rsidR="00A067CA" w:rsidRPr="00F5070C">
        <w:rPr>
          <w:rFonts w:asciiTheme="majorHAnsi" w:eastAsia="Times New Roman" w:hAnsiTheme="majorHAnsi"/>
          <w:bCs/>
          <w:color w:val="000000"/>
          <w:szCs w:val="22"/>
          <w:u w:val="single"/>
          <w:shd w:val="clear" w:color="auto" w:fill="FFFFFF"/>
        </w:rPr>
        <w:t>absolute</w:t>
      </w:r>
      <w:r w:rsidR="00A067CA" w:rsidRPr="00F5070C">
        <w:rPr>
          <w:rFonts w:asciiTheme="majorHAnsi" w:eastAsia="Times New Roman" w:hAnsiTheme="majorHAnsi"/>
          <w:bCs/>
          <w:color w:val="000000"/>
          <w:szCs w:val="22"/>
          <w:shd w:val="clear" w:color="auto" w:fill="FFFFFF"/>
        </w:rPr>
        <w:t xml:space="preserve"> changes in costs and outcomes</w:t>
      </w:r>
      <w:r w:rsidR="00A067CA">
        <w:rPr>
          <w:rFonts w:asciiTheme="majorHAnsi" w:eastAsia="Times New Roman" w:hAnsiTheme="majorHAnsi"/>
          <w:bCs/>
          <w:color w:val="000000"/>
          <w:szCs w:val="22"/>
          <w:shd w:val="clear" w:color="auto" w:fill="FFFFFF"/>
        </w:rPr>
        <w:t>.</w:t>
      </w:r>
    </w:p>
    <w:p w14:paraId="6601F167" w14:textId="4DAC3F52" w:rsidR="00DB3989" w:rsidRDefault="00DB3989" w:rsidP="00A067CA">
      <w:pPr>
        <w:ind w:left="720"/>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42208" behindDoc="0" locked="0" layoutInCell="1" allowOverlap="1" wp14:anchorId="167D284A" wp14:editId="6405FB3D">
                <wp:simplePos x="0" y="0"/>
                <wp:positionH relativeFrom="column">
                  <wp:posOffset>-62865</wp:posOffset>
                </wp:positionH>
                <wp:positionV relativeFrom="paragraph">
                  <wp:posOffset>128270</wp:posOffset>
                </wp:positionV>
                <wp:extent cx="1143000" cy="4572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6745E" w14:textId="548433D1" w:rsidR="003C4A25" w:rsidRPr="00A50801" w:rsidRDefault="003C4A25" w:rsidP="00DB3989">
                            <w:pP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1" o:spid="_x0000_s1041" type="#_x0000_t202" style="position:absolute;left:0;text-align:left;margin-left:-4.9pt;margin-top:10.1pt;width:90pt;height:3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" filled="f" stroked="f">
                <v:textbox>
                  <w:txbxContent>
                    <w:p w14:paraId="1526745E" w14:textId="548433D1" w:rsidR="00631717" w:rsidRPr="00A50801" w:rsidRDefault="00631717" w:rsidP="00DB3989">
                      <w:pP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p>
    <w:p w14:paraId="7323811D" w14:textId="70E2F3B4" w:rsidR="009273D0" w:rsidRDefault="00AE5893" w:rsidP="009273D0">
      <w:r>
        <w:rPr>
          <w:noProof/>
        </w:rPr>
        <mc:AlternateContent>
          <mc:Choice Requires="wps">
            <w:drawing>
              <wp:anchor distT="0" distB="0" distL="114300" distR="114300" simplePos="0" relativeHeight="251738112" behindDoc="0" locked="0" layoutInCell="1" allowOverlap="1" wp14:anchorId="5E0BA2E1" wp14:editId="2E6C3C78">
                <wp:simplePos x="0" y="0"/>
                <wp:positionH relativeFrom="column">
                  <wp:posOffset>-62865</wp:posOffset>
                </wp:positionH>
                <wp:positionV relativeFrom="paragraph">
                  <wp:posOffset>128270</wp:posOffset>
                </wp:positionV>
                <wp:extent cx="1028700" cy="342900"/>
                <wp:effectExtent l="50800" t="25400" r="38100" b="114300"/>
                <wp:wrapNone/>
                <wp:docPr id="178" name="Oval 178"/>
                <wp:cNvGraphicFramePr/>
                <a:graphic xmlns:a="http://schemas.openxmlformats.org/drawingml/2006/main">
                  <a:graphicData uri="http://schemas.microsoft.com/office/word/2010/wordprocessingShape">
                    <wps:wsp>
                      <wps:cNvSpPr/>
                      <wps:spPr>
                        <a:xfrm>
                          <a:off x="0" y="0"/>
                          <a:ext cx="1028700" cy="3429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3775E9" w14:textId="77777777" w:rsidR="003C4A25" w:rsidRDefault="003C4A25" w:rsidP="00AE58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8" o:spid="_x0000_s1042" style="position:absolute;margin-left:-4.9pt;margin-top:10.1pt;width:81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" filled="f" strokecolor="red" strokeweight="1.5pt">
                <v:shadow on="t" opacity="22937f" mv:blur="40000f" origin=",.5" offset="0,23000emu"/>
                <v:textbox>
                  <w:txbxContent>
                    <w:p w14:paraId="783775E9" w14:textId="77777777" w:rsidR="00631717" w:rsidRDefault="00631717" w:rsidP="00AE5893">
                      <w:pPr>
                        <w:jc w:val="center"/>
                      </w:pPr>
                    </w:p>
                  </w:txbxContent>
                </v:textbox>
              </v:oval>
            </w:pict>
          </mc:Fallback>
        </mc:AlternateContent>
      </w:r>
      <w:r w:rsidR="00A50801">
        <w:rPr>
          <w:noProof/>
        </w:rPr>
        <mc:AlternateContent>
          <mc:Choice Requires="wps">
            <w:drawing>
              <wp:anchor distT="0" distB="0" distL="114300" distR="114300" simplePos="0" relativeHeight="251724800" behindDoc="0" locked="0" layoutInCell="1" allowOverlap="1" wp14:anchorId="4E02F0A2" wp14:editId="45BE62A8">
                <wp:simplePos x="0" y="0"/>
                <wp:positionH relativeFrom="column">
                  <wp:posOffset>3937635</wp:posOffset>
                </wp:positionH>
                <wp:positionV relativeFrom="paragraph">
                  <wp:posOffset>128270</wp:posOffset>
                </wp:positionV>
                <wp:extent cx="2057400" cy="45720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DE3EDF" w14:textId="386EDBC6" w:rsidR="003C4A25" w:rsidRPr="00A50801" w:rsidRDefault="003C4A25" w:rsidP="00A50801">
                            <w:pPr>
                              <w:rPr>
                                <w:rFonts w:asciiTheme="majorHAnsi" w:hAnsiTheme="majorHAnsi"/>
                                <w:b/>
                                <w:color w:val="FF0000"/>
                                <w:sz w:val="20"/>
                              </w:rPr>
                            </w:pPr>
                            <w:r>
                              <w:rPr>
                                <w:rFonts w:asciiTheme="majorHAnsi" w:hAnsiTheme="majorHAnsi"/>
                                <w:b/>
                                <w:color w:val="FF0000"/>
                                <w:sz w:val="20"/>
                              </w:rPr>
                              <w:t>Click to select one of the Alternative Scenarios</w:t>
                            </w:r>
                          </w:p>
                          <w:p w14:paraId="081638B1" w14:textId="61548E26" w:rsidR="003C4A25" w:rsidRPr="00A50801" w:rsidRDefault="003C4A25" w:rsidP="00A50801">
                            <w:pPr>
                              <w:rPr>
                                <w:rFonts w:asciiTheme="majorHAnsi" w:hAnsiTheme="majorHAnsi"/>
                                <w:b/>
                                <w:color w:val="FF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0" o:spid="_x0000_s1043" type="#_x0000_t202" style="position:absolute;margin-left:310.05pt;margin-top:10.1pt;width:162pt;height:36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" filled="f" stroked="f">
                <v:textbox>
                  <w:txbxContent>
                    <w:p w14:paraId="03DE3EDF" w14:textId="386EDBC6" w:rsidR="00631717" w:rsidRPr="00A50801" w:rsidRDefault="00631717" w:rsidP="00A50801">
                      <w:pPr>
                        <w:rPr>
                          <w:rFonts w:asciiTheme="majorHAnsi" w:hAnsiTheme="majorHAnsi"/>
                          <w:b/>
                          <w:color w:val="FF0000"/>
                          <w:sz w:val="20"/>
                        </w:rPr>
                      </w:pPr>
                      <w:r>
                        <w:rPr>
                          <w:rFonts w:asciiTheme="majorHAnsi" w:hAnsiTheme="majorHAnsi"/>
                          <w:b/>
                          <w:color w:val="FF0000"/>
                          <w:sz w:val="20"/>
                        </w:rPr>
                        <w:t>Click to select one of the Alternative Scenarios</w:t>
                      </w:r>
                    </w:p>
                    <w:p w14:paraId="081638B1" w14:textId="61548E26" w:rsidR="00631717" w:rsidRPr="00A50801" w:rsidRDefault="00631717" w:rsidP="00A50801">
                      <w:pPr>
                        <w:rPr>
                          <w:rFonts w:asciiTheme="majorHAnsi" w:hAnsiTheme="majorHAnsi"/>
                          <w:b/>
                          <w:color w:val="FF0000"/>
                          <w:sz w:val="20"/>
                        </w:rPr>
                      </w:pPr>
                    </w:p>
                  </w:txbxContent>
                </v:textbox>
              </v:shape>
            </w:pict>
          </mc:Fallback>
        </mc:AlternateContent>
      </w:r>
    </w:p>
    <w:p w14:paraId="33CC6397" w14:textId="44F203EF" w:rsidR="001D6413" w:rsidRDefault="00AE5893" w:rsidP="00AE5893">
      <w:r>
        <w:rPr>
          <w:noProof/>
        </w:rPr>
        <mc:AlternateContent>
          <mc:Choice Requires="wps">
            <w:drawing>
              <wp:anchor distT="0" distB="0" distL="114300" distR="114300" simplePos="0" relativeHeight="251736064" behindDoc="0" locked="0" layoutInCell="1" allowOverlap="1" wp14:anchorId="7F7A267D" wp14:editId="08463DF0">
                <wp:simplePos x="0" y="0"/>
                <wp:positionH relativeFrom="column">
                  <wp:posOffset>4051935</wp:posOffset>
                </wp:positionH>
                <wp:positionV relativeFrom="paragraph">
                  <wp:posOffset>1324610</wp:posOffset>
                </wp:positionV>
                <wp:extent cx="914400" cy="1028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3F1D2" w14:textId="57865868" w:rsidR="003C4A25" w:rsidRPr="00A50801" w:rsidRDefault="003C4A25" w:rsidP="00B90912">
                            <w:pPr>
                              <w:jc w:val="center"/>
                              <w:rPr>
                                <w:rFonts w:asciiTheme="majorHAnsi" w:hAnsiTheme="majorHAnsi"/>
                                <w:b/>
                                <w:color w:val="FF0000"/>
                                <w:sz w:val="20"/>
                              </w:rPr>
                            </w:pPr>
                            <w:r>
                              <w:rPr>
                                <w:rFonts w:asciiTheme="majorHAnsi" w:hAnsiTheme="majorHAnsi"/>
                                <w:b/>
                                <w:color w:val="FF0000"/>
                                <w:sz w:val="20"/>
                              </w:rPr>
                              <w:t>Click to download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44" type="#_x0000_t202" style="position:absolute;margin-left:319.05pt;margin-top:104.3pt;width:1in;height:8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" filled="f" stroked="f">
                <v:textbox>
                  <w:txbxContent>
                    <w:p w14:paraId="1403F1D2" w14:textId="57865868" w:rsidR="00631717" w:rsidRPr="00A50801" w:rsidRDefault="00631717" w:rsidP="00B90912">
                      <w:pPr>
                        <w:jc w:val="center"/>
                        <w:rPr>
                          <w:rFonts w:asciiTheme="majorHAnsi" w:hAnsiTheme="majorHAnsi"/>
                          <w:b/>
                          <w:color w:val="FF0000"/>
                          <w:sz w:val="20"/>
                        </w:rPr>
                      </w:pPr>
                      <w:r>
                        <w:rPr>
                          <w:rFonts w:asciiTheme="majorHAnsi" w:hAnsiTheme="majorHAnsi"/>
                          <w:b/>
                          <w:color w:val="FF0000"/>
                          <w:sz w:val="20"/>
                        </w:rPr>
                        <w:t>Click to download plot</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F6B32E0" wp14:editId="13FCB6B1">
                <wp:simplePos x="0" y="0"/>
                <wp:positionH relativeFrom="column">
                  <wp:posOffset>4155440</wp:posOffset>
                </wp:positionH>
                <wp:positionV relativeFrom="paragraph">
                  <wp:posOffset>474345</wp:posOffset>
                </wp:positionV>
                <wp:extent cx="1387475" cy="676275"/>
                <wp:effectExtent l="0" t="0" r="34925" b="34925"/>
                <wp:wrapNone/>
                <wp:docPr id="169" name="Text Box 169"/>
                <wp:cNvGraphicFramePr/>
                <a:graphic xmlns:a="http://schemas.openxmlformats.org/drawingml/2006/main">
                  <a:graphicData uri="http://schemas.microsoft.com/office/word/2010/wordprocessingShape">
                    <wps:wsp>
                      <wps:cNvSpPr txBox="1"/>
                      <wps:spPr>
                        <a:xfrm>
                          <a:off x="0" y="0"/>
                          <a:ext cx="1387475" cy="676275"/>
                        </a:xfrm>
                        <a:prstGeom prst="rect">
                          <a:avLst/>
                        </a:prstGeom>
                        <a:noFill/>
                        <a:ln w="12700" cmpd="sng">
                          <a:solidFill>
                            <a:srgbClr val="FF5E5E"/>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AB902F" w14:textId="77777777" w:rsidR="003C4A25" w:rsidRDefault="003C4A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9" o:spid="_x0000_s1045" type="#_x0000_t202" style="position:absolute;margin-left:327.2pt;margin-top:37.35pt;width:109.25pt;height:5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" filled="f" strokecolor="#ff5e5e" strokeweight="1pt">
                <v:textbox>
                  <w:txbxContent>
                    <w:p w14:paraId="2AAB902F" w14:textId="77777777" w:rsidR="00631717" w:rsidRDefault="00631717"/>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08232CE" wp14:editId="4A2D53F0">
                <wp:simplePos x="0" y="0"/>
                <wp:positionH relativeFrom="column">
                  <wp:posOffset>4051935</wp:posOffset>
                </wp:positionH>
                <wp:positionV relativeFrom="paragraph">
                  <wp:posOffset>1210310</wp:posOffset>
                </wp:positionV>
                <wp:extent cx="914400" cy="228600"/>
                <wp:effectExtent l="50800" t="25400" r="25400" b="101600"/>
                <wp:wrapNone/>
                <wp:docPr id="176" name="Oval 176"/>
                <wp:cNvGraphicFramePr/>
                <a:graphic xmlns:a="http://schemas.openxmlformats.org/drawingml/2006/main">
                  <a:graphicData uri="http://schemas.microsoft.com/office/word/2010/wordprocessingShape">
                    <wps:wsp>
                      <wps:cNvSpPr/>
                      <wps:spPr>
                        <a:xfrm>
                          <a:off x="0" y="0"/>
                          <a:ext cx="9144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76BC542" w14:textId="4D73F29E" w:rsidR="003C4A25" w:rsidRDefault="003C4A25" w:rsidP="00AE58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6" o:spid="_x0000_s1046" style="position:absolute;margin-left:319.05pt;margin-top:95.3pt;width:1in;height: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" filled="f" strokecolor="red" strokeweight="1pt">
                <v:shadow on="t" opacity="22937f" mv:blur="40000f" origin=",.5" offset="0,23000emu"/>
                <v:textbox>
                  <w:txbxContent>
                    <w:p w14:paraId="476BC542" w14:textId="4D73F29E" w:rsidR="00631717" w:rsidRDefault="00631717" w:rsidP="00AE5893">
                      <w:pPr>
                        <w:jc w:val="center"/>
                      </w:pPr>
                    </w:p>
                  </w:txbxContent>
                </v:textbox>
              </v:oval>
            </w:pict>
          </mc:Fallback>
        </mc:AlternateContent>
      </w:r>
      <w:r w:rsidR="00C96E62">
        <w:rPr>
          <w:noProof/>
        </w:rPr>
        <mc:AlternateContent>
          <mc:Choice Requires="wps">
            <w:drawing>
              <wp:anchor distT="0" distB="0" distL="114300" distR="114300" simplePos="0" relativeHeight="251731968" behindDoc="0" locked="0" layoutInCell="1" allowOverlap="1" wp14:anchorId="40AC4EF9" wp14:editId="2B8D552E">
                <wp:simplePos x="0" y="0"/>
                <wp:positionH relativeFrom="column">
                  <wp:posOffset>5080635</wp:posOffset>
                </wp:positionH>
                <wp:positionV relativeFrom="paragraph">
                  <wp:posOffset>3153410</wp:posOffset>
                </wp:positionV>
                <wp:extent cx="342900" cy="228600"/>
                <wp:effectExtent l="50800" t="25400" r="63500" b="127000"/>
                <wp:wrapNone/>
                <wp:docPr id="174" name="Straight Arrow Connector 174"/>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4" o:spid="_x0000_s1026" type="#_x0000_t32" style="position:absolute;margin-left:400.05pt;margin-top:248.3pt;width:27pt;height:18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" strokecolor="red" strokeweight="1pt">
                <v:stroke endarrow="open"/>
                <v:shadow on="t" opacity="24903f" mv:blur="40000f" origin=",.5" offset="0,20000emu"/>
              </v:shape>
            </w:pict>
          </mc:Fallback>
        </mc:AlternateContent>
      </w:r>
      <w:r w:rsidR="00C96E62">
        <w:rPr>
          <w:noProof/>
        </w:rPr>
        <mc:AlternateContent>
          <mc:Choice Requires="wps">
            <w:drawing>
              <wp:anchor distT="0" distB="0" distL="114300" distR="114300" simplePos="0" relativeHeight="251729920" behindDoc="0" locked="0" layoutInCell="1" allowOverlap="1" wp14:anchorId="1C920ADD" wp14:editId="584230DD">
                <wp:simplePos x="0" y="0"/>
                <wp:positionH relativeFrom="column">
                  <wp:posOffset>5194935</wp:posOffset>
                </wp:positionH>
                <wp:positionV relativeFrom="paragraph">
                  <wp:posOffset>2467610</wp:posOffset>
                </wp:positionV>
                <wp:extent cx="914400" cy="1028700"/>
                <wp:effectExtent l="0" t="0" r="0" b="12700"/>
                <wp:wrapNone/>
                <wp:docPr id="173" name="Text Box 173"/>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BDD73E" w14:textId="6C3499F0" w:rsidR="003C4A25" w:rsidRPr="00A50801" w:rsidRDefault="003C4A25" w:rsidP="00C96E62">
                            <w:pPr>
                              <w:rPr>
                                <w:rFonts w:asciiTheme="majorHAnsi" w:hAnsiTheme="majorHAnsi"/>
                                <w:b/>
                                <w:color w:val="FF0000"/>
                                <w:sz w:val="20"/>
                              </w:rPr>
                            </w:pPr>
                            <w:r>
                              <w:rPr>
                                <w:rFonts w:asciiTheme="majorHAnsi" w:hAnsiTheme="majorHAnsi"/>
                                <w:b/>
                                <w:color w:val="FF0000"/>
                                <w:sz w:val="20"/>
                              </w:rPr>
                              <w:t>Click to change the 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3" o:spid="_x0000_s1047" type="#_x0000_t202" style="position:absolute;margin-left:409.05pt;margin-top:194.3pt;width:1in;height: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" filled="f" stroked="f">
                <v:textbox>
                  <w:txbxContent>
                    <w:p w14:paraId="4DBDD73E" w14:textId="6C3499F0" w:rsidR="00631717" w:rsidRPr="00A50801" w:rsidRDefault="00631717" w:rsidP="00C96E62">
                      <w:pPr>
                        <w:rPr>
                          <w:rFonts w:asciiTheme="majorHAnsi" w:hAnsiTheme="majorHAnsi"/>
                          <w:b/>
                          <w:color w:val="FF0000"/>
                          <w:sz w:val="20"/>
                        </w:rPr>
                      </w:pPr>
                      <w:r>
                        <w:rPr>
                          <w:rFonts w:asciiTheme="majorHAnsi" w:hAnsiTheme="majorHAnsi"/>
                          <w:b/>
                          <w:color w:val="FF0000"/>
                          <w:sz w:val="20"/>
                        </w:rPr>
                        <w:t>Click to change the reference standard</w:t>
                      </w:r>
                    </w:p>
                  </w:txbxContent>
                </v:textbox>
              </v:shape>
            </w:pict>
          </mc:Fallback>
        </mc:AlternateContent>
      </w:r>
      <w:r w:rsidR="00C96E62">
        <w:rPr>
          <w:noProof/>
        </w:rPr>
        <mc:AlternateContent>
          <mc:Choice Requires="wps">
            <w:drawing>
              <wp:anchor distT="0" distB="0" distL="114300" distR="114300" simplePos="0" relativeHeight="251727872" behindDoc="0" locked="0" layoutInCell="1" allowOverlap="1" wp14:anchorId="6D08628C" wp14:editId="1AE6AA6F">
                <wp:simplePos x="0" y="0"/>
                <wp:positionH relativeFrom="column">
                  <wp:posOffset>4737735</wp:posOffset>
                </wp:positionH>
                <wp:positionV relativeFrom="paragraph">
                  <wp:posOffset>2696210</wp:posOffset>
                </wp:positionV>
                <wp:extent cx="607060" cy="1600200"/>
                <wp:effectExtent l="50800" t="25400" r="78740" b="101600"/>
                <wp:wrapNone/>
                <wp:docPr id="172" name="Oval 172"/>
                <wp:cNvGraphicFramePr/>
                <a:graphic xmlns:a="http://schemas.openxmlformats.org/drawingml/2006/main">
                  <a:graphicData uri="http://schemas.microsoft.com/office/word/2010/wordprocessingShape">
                    <wps:wsp>
                      <wps:cNvSpPr/>
                      <wps:spPr>
                        <a:xfrm>
                          <a:off x="0" y="0"/>
                          <a:ext cx="607060" cy="16002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2" o:spid="_x0000_s1026" style="position:absolute;margin-left:373.05pt;margin-top:212.3pt;width:47.8pt;height:12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" filled="f" strokecolor="red" strokeweight="1pt">
                <v:shadow on="t" opacity="22937f" mv:blur="40000f" origin=",.5" offset="0,23000emu"/>
              </v:oval>
            </w:pict>
          </mc:Fallback>
        </mc:AlternateContent>
      </w:r>
      <w:r w:rsidR="00A50801">
        <w:rPr>
          <w:noProof/>
        </w:rPr>
        <mc:AlternateContent>
          <mc:Choice Requires="wps">
            <w:drawing>
              <wp:anchor distT="0" distB="0" distL="114300" distR="114300" simplePos="0" relativeHeight="251725824" behindDoc="0" locked="0" layoutInCell="1" allowOverlap="1" wp14:anchorId="1E5C5EBF" wp14:editId="3EE138BA">
                <wp:simplePos x="0" y="0"/>
                <wp:positionH relativeFrom="column">
                  <wp:posOffset>4051935</wp:posOffset>
                </wp:positionH>
                <wp:positionV relativeFrom="paragraph">
                  <wp:posOffset>295910</wp:posOffset>
                </wp:positionV>
                <wp:extent cx="228600" cy="457200"/>
                <wp:effectExtent l="50800" t="25400" r="101600" b="101600"/>
                <wp:wrapNone/>
                <wp:docPr id="171" name="Straight Arrow Connector 171"/>
                <wp:cNvGraphicFramePr/>
                <a:graphic xmlns:a="http://schemas.openxmlformats.org/drawingml/2006/main">
                  <a:graphicData uri="http://schemas.microsoft.com/office/word/2010/wordprocessingShape">
                    <wps:wsp>
                      <wps:cNvCnPr/>
                      <wps:spPr>
                        <a:xfrm>
                          <a:off x="0" y="0"/>
                          <a:ext cx="228600" cy="457200"/>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71" o:spid="_x0000_s1026" type="#_x0000_t32" style="position:absolute;margin-left:319.05pt;margin-top:23.3pt;width:18pt;height:3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" strokecolor="red" strokeweight="1pt">
                <v:stroke endarrow="open"/>
                <v:shadow on="t" opacity="24903f" mv:blur="40000f" origin=",.5" offset="0,20000emu"/>
              </v:shape>
            </w:pict>
          </mc:Fallback>
        </mc:AlternateContent>
      </w:r>
      <w:r w:rsidR="00A50801">
        <w:rPr>
          <w:noProof/>
        </w:rPr>
        <mc:AlternateContent>
          <mc:Choice Requires="wps">
            <w:drawing>
              <wp:anchor distT="0" distB="0" distL="114300" distR="114300" simplePos="0" relativeHeight="251720704" behindDoc="0" locked="0" layoutInCell="1" allowOverlap="1" wp14:anchorId="23ECE479" wp14:editId="5B61DC62">
                <wp:simplePos x="0" y="0"/>
                <wp:positionH relativeFrom="column">
                  <wp:posOffset>2223135</wp:posOffset>
                </wp:positionH>
                <wp:positionV relativeFrom="paragraph">
                  <wp:posOffset>1362810</wp:posOffset>
                </wp:positionV>
                <wp:extent cx="914400" cy="45720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B715E" w14:textId="0E920D20" w:rsidR="003C4A25" w:rsidRPr="00A50801" w:rsidRDefault="003C4A25">
                            <w:pPr>
                              <w:rPr>
                                <w:rFonts w:asciiTheme="majorHAnsi" w:hAnsiTheme="majorHAnsi"/>
                                <w:b/>
                                <w:color w:val="FF0000"/>
                                <w:sz w:val="20"/>
                              </w:rPr>
                            </w:pPr>
                            <w:r w:rsidRPr="00A50801">
                              <w:rPr>
                                <w:rFonts w:asciiTheme="majorHAnsi" w:hAnsiTheme="majorHAnsi"/>
                                <w:b/>
                                <w:color w:val="FF0000"/>
                                <w:sz w:val="20"/>
                              </w:rPr>
                              <w:t>Cross</w:t>
                            </w:r>
                            <w:r>
                              <w:rPr>
                                <w:rFonts w:asciiTheme="majorHAnsi" w:hAnsiTheme="majorHAnsi"/>
                                <w:b/>
                                <w:color w:val="FF0000"/>
                                <w:sz w:val="20"/>
                              </w:rPr>
                              <w:t xml:space="preserve"> </w:t>
                            </w:r>
                            <w:r w:rsidRPr="00A50801">
                              <w:rPr>
                                <w:rFonts w:asciiTheme="majorHAnsi" w:hAnsiTheme="majorHAnsi"/>
                                <w:b/>
                                <w:color w:val="FF0000"/>
                                <w:sz w:val="20"/>
                              </w:rPr>
                              <w:t>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8" o:spid="_x0000_s1048" type="#_x0000_t202" style="position:absolute;margin-left:175.05pt;margin-top:107.3pt;width:1in;height:3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" filled="f" stroked="f">
                <v:textbox>
                  <w:txbxContent>
                    <w:p w14:paraId="3EEB715E" w14:textId="0E920D20" w:rsidR="00631717" w:rsidRPr="00A50801" w:rsidRDefault="00631717">
                      <w:pPr>
                        <w:rPr>
                          <w:rFonts w:asciiTheme="majorHAnsi" w:hAnsiTheme="majorHAnsi"/>
                          <w:b/>
                          <w:color w:val="FF0000"/>
                          <w:sz w:val="20"/>
                        </w:rPr>
                      </w:pPr>
                      <w:r w:rsidRPr="00A50801">
                        <w:rPr>
                          <w:rFonts w:asciiTheme="majorHAnsi" w:hAnsiTheme="majorHAnsi"/>
                          <w:b/>
                          <w:color w:val="FF0000"/>
                          <w:sz w:val="20"/>
                        </w:rPr>
                        <w:t>Cross</w:t>
                      </w:r>
                      <w:r>
                        <w:rPr>
                          <w:rFonts w:asciiTheme="majorHAnsi" w:hAnsiTheme="majorHAnsi"/>
                          <w:b/>
                          <w:color w:val="FF0000"/>
                          <w:sz w:val="20"/>
                        </w:rPr>
                        <w:t xml:space="preserve"> </w:t>
                      </w:r>
                      <w:r w:rsidRPr="00A50801">
                        <w:rPr>
                          <w:rFonts w:asciiTheme="majorHAnsi" w:hAnsiTheme="majorHAnsi"/>
                          <w:b/>
                          <w:color w:val="FF0000"/>
                          <w:sz w:val="20"/>
                        </w:rPr>
                        <w:t>bars</w:t>
                      </w:r>
                    </w:p>
                  </w:txbxContent>
                </v:textbox>
              </v:shape>
            </w:pict>
          </mc:Fallback>
        </mc:AlternateContent>
      </w:r>
      <w:r w:rsidR="00FF573A">
        <w:rPr>
          <w:noProof/>
        </w:rPr>
        <mc:AlternateContent>
          <mc:Choice Requires="wps">
            <w:drawing>
              <wp:anchor distT="0" distB="0" distL="114300" distR="114300" simplePos="0" relativeHeight="251719680" behindDoc="0" locked="0" layoutInCell="1" allowOverlap="1" wp14:anchorId="1C6D0B34" wp14:editId="6968EF93">
                <wp:simplePos x="0" y="0"/>
                <wp:positionH relativeFrom="column">
                  <wp:posOffset>2319020</wp:posOffset>
                </wp:positionH>
                <wp:positionV relativeFrom="paragraph">
                  <wp:posOffset>1572260</wp:posOffset>
                </wp:positionV>
                <wp:extent cx="607060" cy="685800"/>
                <wp:effectExtent l="50800" t="25400" r="78740" b="101600"/>
                <wp:wrapNone/>
                <wp:docPr id="166" name="Oval 166"/>
                <wp:cNvGraphicFramePr/>
                <a:graphic xmlns:a="http://schemas.openxmlformats.org/drawingml/2006/main">
                  <a:graphicData uri="http://schemas.microsoft.com/office/word/2010/wordprocessingShape">
                    <wps:wsp>
                      <wps:cNvSpPr/>
                      <wps:spPr>
                        <a:xfrm>
                          <a:off x="0" y="0"/>
                          <a:ext cx="607060" cy="6858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6" o:spid="_x0000_s1026" style="position:absolute;margin-left:182.6pt;margin-top:123.8pt;width:47.8pt;height: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" filled="f" strokecolor="red" strokeweight="1pt">
                <v:shadow on="t" opacity="22937f" mv:blur="40000f" origin=",.5" offset="0,23000emu"/>
              </v:oval>
            </w:pict>
          </mc:Fallback>
        </mc:AlternateContent>
      </w:r>
      <w:r w:rsidR="00FF573A">
        <w:rPr>
          <w:noProof/>
        </w:rPr>
        <w:drawing>
          <wp:inline distT="0" distB="0" distL="0" distR="0" wp14:anchorId="7983B906" wp14:editId="4660692D">
            <wp:extent cx="6231380" cy="4499944"/>
            <wp:effectExtent l="25400" t="25400" r="17145" b="21590"/>
            <wp:docPr id="1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2527" cy="4500772"/>
                    </a:xfrm>
                    <a:prstGeom prst="rect">
                      <a:avLst/>
                    </a:prstGeom>
                    <a:noFill/>
                    <a:ln>
                      <a:solidFill>
                        <a:schemeClr val="accent1"/>
                      </a:solidFill>
                    </a:ln>
                  </pic:spPr>
                </pic:pic>
              </a:graphicData>
            </a:graphic>
          </wp:inline>
        </w:drawing>
      </w:r>
    </w:p>
    <w:p w14:paraId="7BD28DB1" w14:textId="1EF91D78" w:rsidR="001D6413" w:rsidRPr="009273D0" w:rsidRDefault="001D6413" w:rsidP="009273D0"/>
    <w:p w14:paraId="49D4284D" w14:textId="04C1359B" w:rsidR="00A50801" w:rsidRPr="00A50801" w:rsidRDefault="00F5070C" w:rsidP="009273D0">
      <w:pPr>
        <w:pStyle w:val="ListParagraph"/>
        <w:numPr>
          <w:ilvl w:val="0"/>
          <w:numId w:val="27"/>
        </w:numPr>
        <w:rPr>
          <w:rFonts w:asciiTheme="majorHAnsi" w:eastAsia="Times New Roman" w:hAnsiTheme="majorHAnsi"/>
          <w:b/>
          <w:bCs/>
          <w:color w:val="000000"/>
          <w:szCs w:val="22"/>
          <w:u w:val="single"/>
          <w:shd w:val="clear" w:color="auto" w:fill="FFFFFF"/>
        </w:rPr>
      </w:pPr>
      <w:r w:rsidRPr="00A50801">
        <w:rPr>
          <w:rFonts w:asciiTheme="majorHAnsi" w:eastAsia="Times New Roman" w:hAnsiTheme="majorHAnsi"/>
          <w:b/>
          <w:bCs/>
          <w:color w:val="000000"/>
          <w:szCs w:val="22"/>
          <w:u w:val="single"/>
          <w:shd w:val="clear" w:color="auto" w:fill="FFFFFF"/>
        </w:rPr>
        <w:t>Percent change in cost and TB incidence at year 5 for all strategies compared to Baseline</w:t>
      </w:r>
      <w:r w:rsidR="00A50801" w:rsidRPr="00A50801">
        <w:rPr>
          <w:rFonts w:asciiTheme="majorHAnsi" w:eastAsia="Times New Roman" w:hAnsiTheme="majorHAnsi"/>
          <w:b/>
          <w:bCs/>
          <w:color w:val="000000"/>
          <w:szCs w:val="22"/>
          <w:u w:val="single"/>
          <w:shd w:val="clear" w:color="auto" w:fill="FFFFFF"/>
        </w:rPr>
        <w:t xml:space="preserve"> Graph</w:t>
      </w:r>
      <w:r w:rsidR="00170C70">
        <w:rPr>
          <w:rFonts w:asciiTheme="majorHAnsi" w:eastAsia="Times New Roman" w:hAnsiTheme="majorHAnsi"/>
          <w:b/>
          <w:bCs/>
          <w:color w:val="000000"/>
          <w:szCs w:val="22"/>
          <w:u w:val="single"/>
          <w:shd w:val="clear" w:color="auto" w:fill="FFFFFF"/>
        </w:rPr>
        <w:t xml:space="preserve"> and Table</w:t>
      </w:r>
    </w:p>
    <w:p w14:paraId="0EFEC5DD" w14:textId="2F8A6DF2" w:rsidR="00F5070C" w:rsidRPr="009273D0" w:rsidRDefault="00F5070C" w:rsidP="00A50801">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This graph displays the percent </w:t>
      </w:r>
      <w:r w:rsidRPr="00F5070C">
        <w:rPr>
          <w:rFonts w:asciiTheme="majorHAnsi" w:eastAsia="Times New Roman" w:hAnsiTheme="majorHAnsi"/>
          <w:b/>
          <w:bCs/>
          <w:i/>
          <w:color w:val="000000"/>
          <w:szCs w:val="22"/>
          <w:shd w:val="clear" w:color="auto" w:fill="FFFFFF"/>
        </w:rPr>
        <w:t>increase</w:t>
      </w:r>
      <w:r w:rsidRPr="00F5070C">
        <w:rPr>
          <w:rFonts w:asciiTheme="majorHAnsi" w:eastAsia="Times New Roman" w:hAnsiTheme="majorHAnsi"/>
          <w:bCs/>
          <w:color w:val="000000"/>
          <w:szCs w:val="22"/>
          <w:shd w:val="clear" w:color="auto" w:fill="FFFFFF"/>
        </w:rPr>
        <w:t xml:space="preserve"> in cost for implementing the diagnostic strategy at year 5 [cost] </w:t>
      </w:r>
      <w:r w:rsidR="00FD63BA">
        <w:rPr>
          <w:rFonts w:asciiTheme="majorHAnsi" w:eastAsia="Times New Roman" w:hAnsiTheme="majorHAnsi"/>
          <w:bCs/>
          <w:color w:val="000000"/>
          <w:szCs w:val="22"/>
          <w:shd w:val="clear" w:color="auto" w:fill="FFFFFF"/>
        </w:rPr>
        <w:t xml:space="preserve">vs. </w:t>
      </w:r>
      <w:r w:rsidR="00FD63BA" w:rsidRPr="00F5070C">
        <w:rPr>
          <w:rFonts w:asciiTheme="majorHAnsi" w:eastAsia="Times New Roman" w:hAnsiTheme="majorHAnsi"/>
          <w:bCs/>
          <w:color w:val="000000"/>
          <w:szCs w:val="22"/>
          <w:shd w:val="clear" w:color="auto" w:fill="FFFFFF"/>
        </w:rPr>
        <w:t xml:space="preserve">the percent </w:t>
      </w:r>
      <w:r w:rsidR="00FD63BA" w:rsidRPr="00F5070C">
        <w:rPr>
          <w:rFonts w:asciiTheme="majorHAnsi" w:eastAsia="Times New Roman" w:hAnsiTheme="majorHAnsi"/>
          <w:b/>
          <w:bCs/>
          <w:i/>
          <w:color w:val="000000"/>
          <w:szCs w:val="22"/>
          <w:shd w:val="clear" w:color="auto" w:fill="FFFFFF"/>
        </w:rPr>
        <w:t>decrease</w:t>
      </w:r>
      <w:r w:rsidR="00FD63BA" w:rsidRPr="00F5070C">
        <w:rPr>
          <w:rFonts w:asciiTheme="majorHAnsi" w:eastAsia="Times New Roman" w:hAnsiTheme="majorHAnsi"/>
          <w:bCs/>
          <w:color w:val="000000"/>
          <w:szCs w:val="22"/>
          <w:shd w:val="clear" w:color="auto" w:fill="FFFFFF"/>
        </w:rPr>
        <w:t xml:space="preserve"> in TB incidence at year 5 [effectiveness] </w:t>
      </w:r>
      <w:r w:rsidRPr="00F5070C">
        <w:rPr>
          <w:rFonts w:asciiTheme="majorHAnsi" w:eastAsia="Times New Roman" w:hAnsiTheme="majorHAnsi"/>
          <w:bCs/>
          <w:color w:val="000000"/>
          <w:szCs w:val="22"/>
          <w:shd w:val="clear" w:color="auto" w:fill="FFFFFF"/>
        </w:rPr>
        <w:t xml:space="preserve">for all strategies compared to baseline (smear).  The table below the graph reports the same data in numerical form.  </w:t>
      </w:r>
    </w:p>
    <w:p w14:paraId="12A891D9" w14:textId="77777777" w:rsidR="009273D0" w:rsidRPr="00F5070C" w:rsidRDefault="009273D0" w:rsidP="009273D0">
      <w:pPr>
        <w:pStyle w:val="ListParagraph"/>
        <w:ind w:left="1080"/>
        <w:rPr>
          <w:rFonts w:asciiTheme="majorHAnsi" w:eastAsia="Times New Roman" w:hAnsiTheme="majorHAnsi"/>
          <w:b/>
          <w:bCs/>
          <w:color w:val="000000"/>
          <w:szCs w:val="22"/>
          <w:shd w:val="clear" w:color="auto" w:fill="FFFFFF"/>
        </w:rPr>
      </w:pPr>
    </w:p>
    <w:p w14:paraId="40D226F3" w14:textId="334411FE" w:rsidR="00A50801" w:rsidRDefault="00A50801" w:rsidP="009273D0">
      <w:pPr>
        <w:pStyle w:val="ListParagraph"/>
        <w:numPr>
          <w:ilvl w:val="0"/>
          <w:numId w:val="27"/>
        </w:numPr>
        <w:rPr>
          <w:rFonts w:asciiTheme="majorHAnsi" w:eastAsia="Times New Roman" w:hAnsiTheme="majorHAnsi"/>
          <w:bCs/>
          <w:color w:val="000000"/>
          <w:szCs w:val="22"/>
          <w:shd w:val="clear" w:color="auto" w:fill="FFFFFF"/>
        </w:rPr>
      </w:pPr>
      <w:r>
        <w:rPr>
          <w:rFonts w:asciiTheme="majorHAnsi" w:eastAsia="Times New Roman" w:hAnsiTheme="majorHAnsi"/>
          <w:b/>
          <w:bCs/>
          <w:color w:val="000000"/>
          <w:szCs w:val="22"/>
          <w:u w:val="single"/>
          <w:shd w:val="clear" w:color="auto" w:fill="FFFFFF"/>
        </w:rPr>
        <w:t>Estimate c</w:t>
      </w:r>
      <w:r w:rsidR="00F5070C" w:rsidRPr="00A50801">
        <w:rPr>
          <w:rFonts w:asciiTheme="majorHAnsi" w:eastAsia="Times New Roman" w:hAnsiTheme="majorHAnsi"/>
          <w:b/>
          <w:bCs/>
          <w:color w:val="000000"/>
          <w:szCs w:val="22"/>
          <w:u w:val="single"/>
          <w:shd w:val="clear" w:color="auto" w:fill="FFFFFF"/>
        </w:rPr>
        <w:t>ross bars</w:t>
      </w:r>
      <w:r w:rsidR="00F5070C" w:rsidRPr="00F5070C">
        <w:rPr>
          <w:rFonts w:asciiTheme="majorHAnsi" w:eastAsia="Times New Roman" w:hAnsiTheme="majorHAnsi"/>
          <w:bCs/>
          <w:color w:val="000000"/>
          <w:szCs w:val="22"/>
          <w:shd w:val="clear" w:color="auto" w:fill="FFFFFF"/>
        </w:rPr>
        <w:t xml:space="preserve"> </w:t>
      </w:r>
    </w:p>
    <w:p w14:paraId="67EFDF76" w14:textId="5E0BA925" w:rsidR="009273D0" w:rsidRPr="009273D0" w:rsidRDefault="00A50801" w:rsidP="005D73FB">
      <w:pPr>
        <w:pStyle w:val="ListParagraph"/>
        <w:ind w:left="1080"/>
        <w:rPr>
          <w:shd w:val="clear" w:color="auto" w:fill="FFFFFF"/>
        </w:rPr>
      </w:pPr>
      <w:r>
        <w:rPr>
          <w:rFonts w:asciiTheme="majorHAnsi" w:eastAsia="Times New Roman" w:hAnsiTheme="majorHAnsi"/>
          <w:bCs/>
          <w:color w:val="000000"/>
          <w:szCs w:val="22"/>
          <w:shd w:val="clear" w:color="auto" w:fill="FFFFFF"/>
        </w:rPr>
        <w:t xml:space="preserve">The cross bars in the graph </w:t>
      </w:r>
      <w:r w:rsidR="00F5070C" w:rsidRPr="00F5070C">
        <w:rPr>
          <w:rFonts w:asciiTheme="majorHAnsi" w:eastAsia="Times New Roman" w:hAnsiTheme="majorHAnsi"/>
          <w:bCs/>
          <w:color w:val="000000"/>
          <w:szCs w:val="22"/>
          <w:shd w:val="clear" w:color="auto" w:fill="FFFFFF"/>
        </w:rPr>
        <w:t>represent 95% uncertainty ranges for the model’s projected percent change estimate for TB incidence (vertical bar) and cost (horizontal bar).  95% uncertainty ranges result from varying the values of all parameters in the model simultaneously by +/- 10% of their original value (and thus may underestimate true uncertainty</w:t>
      </w:r>
      <w:r w:rsidR="00715220">
        <w:rPr>
          <w:rFonts w:asciiTheme="majorHAnsi" w:eastAsia="Times New Roman" w:hAnsiTheme="majorHAnsi"/>
          <w:bCs/>
          <w:color w:val="000000"/>
          <w:szCs w:val="22"/>
          <w:shd w:val="clear" w:color="auto" w:fill="FFFFFF"/>
        </w:rPr>
        <w:t>, if those values truly vary by more than 10%</w:t>
      </w:r>
      <w:r w:rsidR="00F5070C" w:rsidRPr="00F5070C">
        <w:rPr>
          <w:rFonts w:asciiTheme="majorHAnsi" w:eastAsia="Times New Roman" w:hAnsiTheme="majorHAnsi"/>
          <w:bCs/>
          <w:color w:val="000000"/>
          <w:szCs w:val="22"/>
          <w:shd w:val="clear" w:color="auto" w:fill="FFFFFF"/>
        </w:rPr>
        <w:t>).</w:t>
      </w:r>
    </w:p>
    <w:p w14:paraId="2DE8CE72" w14:textId="77777777" w:rsidR="00544473" w:rsidRDefault="00544473" w:rsidP="00544473">
      <w:pPr>
        <w:pStyle w:val="ListParagraph"/>
        <w:ind w:left="1080"/>
        <w:rPr>
          <w:rFonts w:asciiTheme="majorHAnsi" w:eastAsia="Times New Roman" w:hAnsiTheme="majorHAnsi"/>
          <w:bCs/>
          <w:color w:val="000000"/>
          <w:szCs w:val="22"/>
          <w:u w:val="single"/>
          <w:shd w:val="clear" w:color="auto" w:fill="FFFFFF"/>
        </w:rPr>
      </w:pPr>
    </w:p>
    <w:p w14:paraId="5744BDFC" w14:textId="77777777" w:rsidR="00544473" w:rsidRPr="00544473" w:rsidRDefault="00544473" w:rsidP="00544473">
      <w:pPr>
        <w:pStyle w:val="ListParagraph"/>
        <w:ind w:left="1080"/>
        <w:rPr>
          <w:rFonts w:asciiTheme="majorHAnsi" w:eastAsia="Times New Roman" w:hAnsiTheme="majorHAnsi"/>
          <w:bCs/>
          <w:color w:val="000000"/>
          <w:szCs w:val="22"/>
          <w:u w:val="single"/>
          <w:shd w:val="clear" w:color="auto" w:fill="FFFFFF"/>
        </w:rPr>
      </w:pPr>
    </w:p>
    <w:p w14:paraId="2C3A0495" w14:textId="4F7DD2F9" w:rsidR="00A50801" w:rsidRPr="00A50801" w:rsidRDefault="00F5070C" w:rsidP="00A50801">
      <w:pPr>
        <w:pStyle w:val="ListParagraph"/>
        <w:numPr>
          <w:ilvl w:val="0"/>
          <w:numId w:val="27"/>
        </w:numPr>
        <w:rPr>
          <w:rFonts w:asciiTheme="majorHAnsi" w:eastAsia="Times New Roman" w:hAnsiTheme="majorHAnsi"/>
          <w:bCs/>
          <w:color w:val="000000"/>
          <w:szCs w:val="22"/>
          <w:u w:val="single"/>
          <w:shd w:val="clear" w:color="auto" w:fill="FFFFFF"/>
        </w:rPr>
      </w:pPr>
      <w:r w:rsidRPr="00A50801">
        <w:rPr>
          <w:rFonts w:asciiTheme="majorHAnsi" w:eastAsia="Times New Roman" w:hAnsiTheme="majorHAnsi"/>
          <w:b/>
          <w:bCs/>
          <w:color w:val="000000"/>
          <w:szCs w:val="22"/>
          <w:u w:val="single"/>
          <w:shd w:val="clear" w:color="auto" w:fill="FFFFFF"/>
        </w:rPr>
        <w:t>Alternative Scenarios selection options</w:t>
      </w:r>
    </w:p>
    <w:p w14:paraId="71657698" w14:textId="0064CFC1" w:rsidR="00F068A8" w:rsidRDefault="00AA618E" w:rsidP="00A50801">
      <w:pPr>
        <w:pStyle w:val="ListParagraph"/>
        <w:ind w:left="1080"/>
        <w:rPr>
          <w:rFonts w:asciiTheme="majorHAnsi" w:eastAsia="Times New Roman" w:hAnsiTheme="majorHAnsi"/>
          <w:bCs/>
          <w:color w:val="000000"/>
          <w:szCs w:val="22"/>
          <w:shd w:val="clear" w:color="auto" w:fill="FFFFFF"/>
        </w:rPr>
      </w:pPr>
      <w:r w:rsidRPr="00AA618E">
        <w:rPr>
          <w:rFonts w:asciiTheme="majorHAnsi" w:eastAsia="Times New Roman" w:hAnsiTheme="majorHAnsi"/>
          <w:bCs/>
          <w:color w:val="000000"/>
          <w:szCs w:val="22"/>
          <w:shd w:val="clear" w:color="auto" w:fill="FFFFFF"/>
        </w:rPr>
        <w:t>The Alternative Scenarios are designed to show the effect on model outputs of key inputs</w:t>
      </w:r>
      <w:r>
        <w:rPr>
          <w:rFonts w:asciiTheme="majorHAnsi" w:eastAsia="Times New Roman" w:hAnsiTheme="majorHAnsi"/>
          <w:bCs/>
          <w:color w:val="000000"/>
          <w:szCs w:val="22"/>
          <w:shd w:val="clear" w:color="auto" w:fill="FFFFFF"/>
        </w:rPr>
        <w:t xml:space="preserve">.   </w:t>
      </w:r>
      <w:r w:rsidR="00136BCD">
        <w:rPr>
          <w:rFonts w:asciiTheme="majorHAnsi" w:eastAsia="Times New Roman" w:hAnsiTheme="majorHAnsi"/>
          <w:bCs/>
          <w:color w:val="000000"/>
          <w:szCs w:val="22"/>
          <w:shd w:val="clear" w:color="auto" w:fill="FFFFFF"/>
        </w:rPr>
        <w:t xml:space="preserve">Users may select from the following alternative </w:t>
      </w:r>
      <w:proofErr w:type="gramStart"/>
      <w:r w:rsidR="00136BCD">
        <w:rPr>
          <w:rFonts w:asciiTheme="majorHAnsi" w:eastAsia="Times New Roman" w:hAnsiTheme="majorHAnsi"/>
          <w:bCs/>
          <w:color w:val="000000"/>
          <w:szCs w:val="22"/>
          <w:shd w:val="clear" w:color="auto" w:fill="FFFFFF"/>
        </w:rPr>
        <w:t>scenarios</w:t>
      </w:r>
      <w:r w:rsidR="00854A5D">
        <w:rPr>
          <w:rFonts w:asciiTheme="majorHAnsi" w:eastAsia="Times New Roman" w:hAnsiTheme="majorHAnsi"/>
          <w:bCs/>
          <w:color w:val="000000"/>
          <w:szCs w:val="22"/>
          <w:shd w:val="clear" w:color="auto" w:fill="FFFFFF"/>
        </w:rPr>
        <w:t xml:space="preserve"> which</w:t>
      </w:r>
      <w:proofErr w:type="gramEnd"/>
      <w:r w:rsidR="00854A5D">
        <w:rPr>
          <w:rFonts w:asciiTheme="majorHAnsi" w:eastAsia="Times New Roman" w:hAnsiTheme="majorHAnsi"/>
          <w:bCs/>
          <w:color w:val="000000"/>
          <w:szCs w:val="22"/>
          <w:shd w:val="clear" w:color="auto" w:fill="FFFFFF"/>
        </w:rPr>
        <w:t xml:space="preserve"> will </w:t>
      </w:r>
      <w:r w:rsidRPr="00AA618E">
        <w:rPr>
          <w:rFonts w:asciiTheme="majorHAnsi" w:eastAsia="Times New Roman" w:hAnsiTheme="majorHAnsi"/>
          <w:bCs/>
          <w:color w:val="000000"/>
          <w:szCs w:val="22"/>
          <w:shd w:val="clear" w:color="auto" w:fill="FFFFFF"/>
        </w:rPr>
        <w:t>cause dots to appear on the graph that demonstrate the potential impact of doubling one of these parameters</w:t>
      </w:r>
      <w:r>
        <w:rPr>
          <w:rFonts w:asciiTheme="majorHAnsi" w:eastAsia="Times New Roman" w:hAnsiTheme="majorHAnsi"/>
          <w:bCs/>
          <w:color w:val="000000"/>
          <w:szCs w:val="22"/>
          <w:shd w:val="clear" w:color="auto" w:fill="FFFFFF"/>
        </w:rPr>
        <w:t xml:space="preserve">.   </w:t>
      </w:r>
    </w:p>
    <w:p w14:paraId="3FBBE56F" w14:textId="77777777" w:rsidR="00F068A8" w:rsidRDefault="00F068A8" w:rsidP="00A50801">
      <w:pPr>
        <w:pStyle w:val="ListParagraph"/>
        <w:ind w:left="1080"/>
        <w:rPr>
          <w:rFonts w:asciiTheme="majorHAnsi" w:eastAsia="Times New Roman" w:hAnsiTheme="majorHAnsi"/>
          <w:bCs/>
          <w:color w:val="000000"/>
          <w:szCs w:val="22"/>
          <w:shd w:val="clear" w:color="auto" w:fill="FFFFFF"/>
        </w:rPr>
      </w:pPr>
    </w:p>
    <w:p w14:paraId="002037B8" w14:textId="541AB96D" w:rsidR="00136BCD" w:rsidRPr="00152BE1" w:rsidRDefault="005D73FB" w:rsidP="00A50801">
      <w:pPr>
        <w:pStyle w:val="ListParagraph"/>
        <w:ind w:left="1080"/>
        <w:rPr>
          <w:rFonts w:asciiTheme="majorHAnsi" w:eastAsia="Times New Roman" w:hAnsiTheme="majorHAnsi"/>
          <w:bCs/>
          <w:i/>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Importantly, </w:t>
      </w:r>
      <w:r>
        <w:rPr>
          <w:rFonts w:asciiTheme="majorHAnsi" w:eastAsia="Times New Roman" w:hAnsiTheme="majorHAnsi"/>
          <w:bCs/>
          <w:color w:val="000000"/>
          <w:szCs w:val="22"/>
          <w:shd w:val="clear" w:color="auto" w:fill="FFFFFF"/>
        </w:rPr>
        <w:t xml:space="preserve">these </w:t>
      </w:r>
      <w:r w:rsidRPr="00F5070C">
        <w:rPr>
          <w:rFonts w:asciiTheme="majorHAnsi" w:eastAsia="Times New Roman" w:hAnsiTheme="majorHAnsi"/>
          <w:bCs/>
          <w:color w:val="000000"/>
          <w:szCs w:val="22"/>
          <w:shd w:val="clear" w:color="auto" w:fill="FFFFFF"/>
        </w:rPr>
        <w:t xml:space="preserve">three variables have strong influence on the model’s results and likely vary by more than +/-10% from one setting to the next.  </w:t>
      </w:r>
      <w:r w:rsidR="00F068A8" w:rsidRPr="00AA618E">
        <w:rPr>
          <w:rFonts w:asciiTheme="majorHAnsi" w:eastAsia="Times New Roman" w:hAnsiTheme="majorHAnsi"/>
          <w:bCs/>
          <w:color w:val="000000"/>
          <w:szCs w:val="22"/>
          <w:shd w:val="clear" w:color="auto" w:fill="FFFFFF"/>
        </w:rPr>
        <w:t>The</w:t>
      </w:r>
      <w:r>
        <w:rPr>
          <w:rFonts w:asciiTheme="majorHAnsi" w:eastAsia="Times New Roman" w:hAnsiTheme="majorHAnsi"/>
          <w:bCs/>
          <w:color w:val="000000"/>
          <w:szCs w:val="22"/>
          <w:shd w:val="clear" w:color="auto" w:fill="FFFFFF"/>
        </w:rPr>
        <w:t>se</w:t>
      </w:r>
      <w:r w:rsidR="00F068A8" w:rsidRPr="00AA618E">
        <w:rPr>
          <w:rFonts w:asciiTheme="majorHAnsi" w:eastAsia="Times New Roman" w:hAnsiTheme="majorHAnsi"/>
          <w:bCs/>
          <w:color w:val="000000"/>
          <w:szCs w:val="22"/>
          <w:shd w:val="clear" w:color="auto" w:fill="FFFFFF"/>
        </w:rPr>
        <w:t xml:space="preserve"> parameters are key to the model’s impact estimates, and the effect of varying these parameters is not fully captured within the uncertainty ranges provided.  </w:t>
      </w:r>
      <w:r w:rsidR="00F068A8">
        <w:rPr>
          <w:rFonts w:asciiTheme="majorHAnsi" w:eastAsia="Times New Roman" w:hAnsiTheme="majorHAnsi"/>
          <w:bCs/>
          <w:color w:val="000000"/>
          <w:szCs w:val="22"/>
          <w:shd w:val="clear" w:color="auto" w:fill="FFFFFF"/>
        </w:rPr>
        <w:t>Thus, the</w:t>
      </w:r>
      <w:r w:rsidR="00136BCD">
        <w:rPr>
          <w:rFonts w:asciiTheme="majorHAnsi" w:eastAsia="Times New Roman" w:hAnsiTheme="majorHAnsi"/>
          <w:bCs/>
          <w:color w:val="000000"/>
          <w:szCs w:val="22"/>
          <w:shd w:val="clear" w:color="auto" w:fill="FFFFFF"/>
        </w:rPr>
        <w:t xml:space="preserve"> </w:t>
      </w:r>
      <w:r w:rsidR="00F5070C" w:rsidRPr="00F5070C">
        <w:rPr>
          <w:rFonts w:asciiTheme="majorHAnsi" w:eastAsia="Times New Roman" w:hAnsiTheme="majorHAnsi"/>
          <w:bCs/>
          <w:color w:val="000000"/>
          <w:szCs w:val="22"/>
          <w:shd w:val="clear" w:color="auto" w:fill="FFFFFF"/>
        </w:rPr>
        <w:t xml:space="preserve">95% uncertainty </w:t>
      </w:r>
      <w:r w:rsidR="00854A5D">
        <w:rPr>
          <w:rFonts w:asciiTheme="majorHAnsi" w:eastAsia="Times New Roman" w:hAnsiTheme="majorHAnsi"/>
          <w:bCs/>
          <w:color w:val="000000"/>
          <w:szCs w:val="22"/>
          <w:shd w:val="clear" w:color="auto" w:fill="FFFFFF"/>
        </w:rPr>
        <w:t>cross bars</w:t>
      </w:r>
      <w:r w:rsidR="00854A5D" w:rsidRPr="00F5070C">
        <w:rPr>
          <w:rFonts w:asciiTheme="majorHAnsi" w:eastAsia="Times New Roman" w:hAnsiTheme="majorHAnsi"/>
          <w:bCs/>
          <w:color w:val="000000"/>
          <w:szCs w:val="22"/>
          <w:shd w:val="clear" w:color="auto" w:fill="FFFFFF"/>
        </w:rPr>
        <w:t xml:space="preserve"> </w:t>
      </w:r>
      <w:r w:rsidR="00152BE1">
        <w:rPr>
          <w:rFonts w:asciiTheme="majorHAnsi" w:eastAsia="Times New Roman" w:hAnsiTheme="majorHAnsi"/>
          <w:bCs/>
          <w:color w:val="000000"/>
          <w:szCs w:val="22"/>
          <w:shd w:val="clear" w:color="auto" w:fill="FFFFFF"/>
        </w:rPr>
        <w:t>for</w:t>
      </w:r>
      <w:r w:rsidR="00F5070C" w:rsidRPr="00F5070C">
        <w:rPr>
          <w:rFonts w:asciiTheme="majorHAnsi" w:eastAsia="Times New Roman" w:hAnsiTheme="majorHAnsi"/>
          <w:bCs/>
          <w:color w:val="000000"/>
          <w:szCs w:val="22"/>
          <w:shd w:val="clear" w:color="auto" w:fill="FFFFFF"/>
        </w:rPr>
        <w:t xml:space="preserve"> the range of </w:t>
      </w:r>
      <w:r w:rsidR="00F068A8">
        <w:rPr>
          <w:rFonts w:asciiTheme="majorHAnsi" w:eastAsia="Times New Roman" w:hAnsiTheme="majorHAnsi"/>
          <w:bCs/>
          <w:color w:val="000000"/>
          <w:szCs w:val="22"/>
          <w:shd w:val="clear" w:color="auto" w:fill="FFFFFF"/>
        </w:rPr>
        <w:t xml:space="preserve">diagnostic strategy </w:t>
      </w:r>
      <w:r w:rsidR="00F5070C" w:rsidRPr="00F5070C">
        <w:rPr>
          <w:rFonts w:asciiTheme="majorHAnsi" w:eastAsia="Times New Roman" w:hAnsiTheme="majorHAnsi"/>
          <w:bCs/>
          <w:color w:val="000000"/>
          <w:szCs w:val="22"/>
          <w:shd w:val="clear" w:color="auto" w:fill="FFFFFF"/>
        </w:rPr>
        <w:t xml:space="preserve">outputs </w:t>
      </w:r>
      <w:r w:rsidR="00F068A8">
        <w:rPr>
          <w:rFonts w:asciiTheme="majorHAnsi" w:eastAsia="Times New Roman" w:hAnsiTheme="majorHAnsi"/>
          <w:bCs/>
          <w:color w:val="000000"/>
          <w:szCs w:val="22"/>
          <w:shd w:val="clear" w:color="auto" w:fill="FFFFFF"/>
        </w:rPr>
        <w:t xml:space="preserve">represent the range </w:t>
      </w:r>
      <w:r w:rsidR="00F5070C" w:rsidRPr="00F5070C">
        <w:rPr>
          <w:rFonts w:asciiTheme="majorHAnsi" w:eastAsia="Times New Roman" w:hAnsiTheme="majorHAnsi"/>
          <w:bCs/>
          <w:color w:val="000000"/>
          <w:szCs w:val="22"/>
          <w:shd w:val="clear" w:color="auto" w:fill="FFFFFF"/>
        </w:rPr>
        <w:t xml:space="preserve">that might be expected if inputs are varied to a certain pre-specified extent (here, +/-10% of the underlying value).  </w:t>
      </w:r>
      <w:r w:rsidR="00F5070C" w:rsidRPr="00152BE1">
        <w:rPr>
          <w:rFonts w:asciiTheme="majorHAnsi" w:eastAsia="Times New Roman" w:hAnsiTheme="majorHAnsi"/>
          <w:bCs/>
          <w:i/>
          <w:color w:val="000000"/>
          <w:szCs w:val="22"/>
          <w:shd w:val="clear" w:color="auto" w:fill="FFFFFF"/>
        </w:rPr>
        <w:t xml:space="preserve">They are not 95% confidence intervals in the statistical sense.  </w:t>
      </w:r>
    </w:p>
    <w:p w14:paraId="5BE850C6" w14:textId="77777777" w:rsidR="00136BCD" w:rsidRDefault="00136BCD" w:rsidP="00A50801">
      <w:pPr>
        <w:pStyle w:val="ListParagraph"/>
        <w:ind w:left="1080"/>
        <w:rPr>
          <w:rFonts w:asciiTheme="majorHAnsi" w:eastAsia="Times New Roman" w:hAnsiTheme="majorHAnsi"/>
          <w:bCs/>
          <w:color w:val="000000"/>
          <w:szCs w:val="22"/>
          <w:shd w:val="clear" w:color="auto" w:fill="FFFFFF"/>
        </w:rPr>
      </w:pPr>
    </w:p>
    <w:p w14:paraId="1F0CB300" w14:textId="20485C32" w:rsidR="00F5070C" w:rsidRDefault="00F068A8" w:rsidP="00A50801">
      <w:pPr>
        <w:pStyle w:val="ListParagraph"/>
        <w:ind w:left="1080"/>
        <w:rPr>
          <w:rFonts w:asciiTheme="majorHAnsi" w:eastAsia="Times New Roman" w:hAnsiTheme="majorHAnsi"/>
          <w:bCs/>
          <w:color w:val="000000"/>
          <w:szCs w:val="22"/>
          <w:shd w:val="clear" w:color="auto" w:fill="FFFFFF"/>
        </w:rPr>
      </w:pPr>
      <w:r w:rsidRPr="00AA618E">
        <w:rPr>
          <w:rFonts w:asciiTheme="majorHAnsi" w:eastAsia="Times New Roman" w:hAnsiTheme="majorHAnsi"/>
          <w:bCs/>
          <w:color w:val="000000"/>
          <w:szCs w:val="22"/>
          <w:shd w:val="clear" w:color="auto" w:fill="FFFFFF"/>
        </w:rPr>
        <w:t xml:space="preserve">If </w:t>
      </w:r>
      <w:r>
        <w:rPr>
          <w:rFonts w:asciiTheme="majorHAnsi" w:eastAsia="Times New Roman" w:hAnsiTheme="majorHAnsi"/>
          <w:bCs/>
          <w:color w:val="000000"/>
          <w:szCs w:val="22"/>
          <w:shd w:val="clear" w:color="auto" w:fill="FFFFFF"/>
        </w:rPr>
        <w:t>users</w:t>
      </w:r>
      <w:r w:rsidRPr="00AA618E">
        <w:rPr>
          <w:rFonts w:asciiTheme="majorHAnsi" w:eastAsia="Times New Roman" w:hAnsiTheme="majorHAnsi"/>
          <w:bCs/>
          <w:color w:val="000000"/>
          <w:szCs w:val="22"/>
          <w:shd w:val="clear" w:color="auto" w:fill="FFFFFF"/>
        </w:rPr>
        <w:t xml:space="preserve"> think that empiric treatment, pre-diagnostic delay, and reactivation as a cause of active TB are high in </w:t>
      </w:r>
      <w:r>
        <w:rPr>
          <w:rFonts w:asciiTheme="majorHAnsi" w:eastAsia="Times New Roman" w:hAnsiTheme="majorHAnsi"/>
          <w:bCs/>
          <w:color w:val="000000"/>
          <w:szCs w:val="22"/>
          <w:shd w:val="clear" w:color="auto" w:fill="FFFFFF"/>
        </w:rPr>
        <w:t>their</w:t>
      </w:r>
      <w:r w:rsidRPr="00AA618E">
        <w:rPr>
          <w:rFonts w:asciiTheme="majorHAnsi" w:eastAsia="Times New Roman" w:hAnsiTheme="majorHAnsi"/>
          <w:bCs/>
          <w:color w:val="000000"/>
          <w:szCs w:val="22"/>
          <w:shd w:val="clear" w:color="auto" w:fill="FFFFFF"/>
        </w:rPr>
        <w:t xml:space="preserve"> setting</w:t>
      </w:r>
      <w:r w:rsidR="005D73FB">
        <w:rPr>
          <w:rFonts w:asciiTheme="majorHAnsi" w:eastAsia="Times New Roman" w:hAnsiTheme="majorHAnsi"/>
          <w:bCs/>
          <w:color w:val="000000"/>
          <w:szCs w:val="22"/>
          <w:shd w:val="clear" w:color="auto" w:fill="FFFFFF"/>
        </w:rPr>
        <w:t>,</w:t>
      </w:r>
      <w:r w:rsidRPr="00AA618E">
        <w:rPr>
          <w:rFonts w:asciiTheme="majorHAnsi" w:eastAsia="Times New Roman" w:hAnsiTheme="majorHAnsi"/>
          <w:bCs/>
          <w:color w:val="000000"/>
          <w:szCs w:val="22"/>
          <w:shd w:val="clear" w:color="auto" w:fill="FFFFFF"/>
        </w:rPr>
        <w:t xml:space="preserve"> the</w:t>
      </w:r>
      <w:r w:rsidR="005D73FB">
        <w:rPr>
          <w:rFonts w:asciiTheme="majorHAnsi" w:eastAsia="Times New Roman" w:hAnsiTheme="majorHAnsi"/>
          <w:bCs/>
          <w:color w:val="000000"/>
          <w:szCs w:val="22"/>
          <w:shd w:val="clear" w:color="auto" w:fill="FFFFFF"/>
        </w:rPr>
        <w:t>n the</w:t>
      </w:r>
      <w:r w:rsidRPr="00AA618E">
        <w:rPr>
          <w:rFonts w:asciiTheme="majorHAnsi" w:eastAsia="Times New Roman" w:hAnsiTheme="majorHAnsi"/>
          <w:bCs/>
          <w:color w:val="000000"/>
          <w:szCs w:val="22"/>
          <w:shd w:val="clear" w:color="auto" w:fill="FFFFFF"/>
        </w:rPr>
        <w:t xml:space="preserve"> model likely overestimates the impact of better diagnostic testing in that setting.  </w:t>
      </w:r>
      <w:r w:rsidR="00F5070C" w:rsidRPr="00F5070C">
        <w:rPr>
          <w:rFonts w:asciiTheme="majorHAnsi" w:eastAsia="Times New Roman" w:hAnsiTheme="majorHAnsi"/>
          <w:bCs/>
          <w:color w:val="000000"/>
          <w:szCs w:val="22"/>
          <w:shd w:val="clear" w:color="auto" w:fill="FFFFFF"/>
        </w:rPr>
        <w:t>These options allow users to see the impact of doubling each of these input variables</w:t>
      </w:r>
      <w:r w:rsidRPr="00F068A8">
        <w:rPr>
          <w:rFonts w:asciiTheme="majorHAnsi" w:eastAsia="Times New Roman" w:hAnsiTheme="majorHAnsi"/>
          <w:bCs/>
          <w:color w:val="000000"/>
          <w:szCs w:val="22"/>
          <w:shd w:val="clear" w:color="auto" w:fill="FFFFFF"/>
        </w:rPr>
        <w:t xml:space="preserve"> </w:t>
      </w:r>
      <w:r>
        <w:rPr>
          <w:rFonts w:asciiTheme="majorHAnsi" w:eastAsia="Times New Roman" w:hAnsiTheme="majorHAnsi"/>
          <w:bCs/>
          <w:color w:val="000000"/>
          <w:szCs w:val="22"/>
          <w:shd w:val="clear" w:color="auto" w:fill="FFFFFF"/>
        </w:rPr>
        <w:t xml:space="preserve">to help </w:t>
      </w:r>
      <w:r w:rsidRPr="00AA618E">
        <w:rPr>
          <w:rFonts w:asciiTheme="majorHAnsi" w:eastAsia="Times New Roman" w:hAnsiTheme="majorHAnsi"/>
          <w:bCs/>
          <w:color w:val="000000"/>
          <w:szCs w:val="22"/>
          <w:shd w:val="clear" w:color="auto" w:fill="FFFFFF"/>
        </w:rPr>
        <w:t>give an idea of how great this overestimation is likely to be</w:t>
      </w:r>
      <w:r w:rsidR="00F5070C" w:rsidRPr="00F5070C">
        <w:rPr>
          <w:rFonts w:asciiTheme="majorHAnsi" w:eastAsia="Times New Roman" w:hAnsiTheme="majorHAnsi"/>
          <w:bCs/>
          <w:color w:val="000000"/>
          <w:szCs w:val="22"/>
          <w:shd w:val="clear" w:color="auto" w:fill="FFFFFF"/>
        </w:rPr>
        <w:t>.</w:t>
      </w:r>
      <w:r w:rsidR="00D2790E">
        <w:rPr>
          <w:rFonts w:asciiTheme="majorHAnsi" w:eastAsia="Times New Roman" w:hAnsiTheme="majorHAnsi"/>
          <w:bCs/>
          <w:color w:val="000000"/>
          <w:szCs w:val="22"/>
          <w:shd w:val="clear" w:color="auto" w:fill="FFFFFF"/>
        </w:rPr>
        <w:t xml:space="preserve">  </w:t>
      </w:r>
    </w:p>
    <w:p w14:paraId="46AD2ECE" w14:textId="77777777" w:rsidR="00AA618E" w:rsidRDefault="00AA618E" w:rsidP="00A50801">
      <w:pPr>
        <w:pStyle w:val="ListParagraph"/>
        <w:ind w:left="1080"/>
        <w:rPr>
          <w:rFonts w:asciiTheme="majorHAnsi" w:eastAsia="Times New Roman" w:hAnsiTheme="majorHAnsi"/>
          <w:bCs/>
          <w:color w:val="000000"/>
          <w:szCs w:val="22"/>
          <w:shd w:val="clear" w:color="auto" w:fill="FFFFFF"/>
        </w:rPr>
      </w:pPr>
    </w:p>
    <w:p w14:paraId="03394CD5" w14:textId="77777777" w:rsidR="00544473" w:rsidRDefault="00544473" w:rsidP="00A50801">
      <w:pPr>
        <w:pStyle w:val="ListParagraph"/>
        <w:ind w:left="1080"/>
        <w:rPr>
          <w:rFonts w:asciiTheme="majorHAnsi" w:eastAsia="Times New Roman" w:hAnsiTheme="majorHAnsi"/>
          <w:bCs/>
          <w:color w:val="000000"/>
          <w:szCs w:val="22"/>
          <w:shd w:val="clear" w:color="auto" w:fill="FFFFFF"/>
        </w:rPr>
      </w:pPr>
    </w:p>
    <w:p w14:paraId="48454A84" w14:textId="77777777" w:rsidR="00544473" w:rsidRDefault="00544473" w:rsidP="00A50801">
      <w:pPr>
        <w:pStyle w:val="ListParagraph"/>
        <w:ind w:left="1080"/>
        <w:rPr>
          <w:rFonts w:asciiTheme="majorHAnsi" w:eastAsia="Times New Roman" w:hAnsiTheme="majorHAnsi"/>
          <w:bCs/>
          <w:color w:val="000000"/>
          <w:szCs w:val="22"/>
          <w:shd w:val="clear" w:color="auto" w:fill="FFFFFF"/>
        </w:rPr>
      </w:pPr>
    </w:p>
    <w:p w14:paraId="29079341" w14:textId="22A8E248" w:rsidR="00136BCD" w:rsidRPr="00136BCD" w:rsidRDefault="00136BCD" w:rsidP="00A50801">
      <w:pPr>
        <w:pStyle w:val="ListParagraph"/>
        <w:ind w:left="1080"/>
        <w:rPr>
          <w:rFonts w:asciiTheme="majorHAnsi" w:eastAsia="Times New Roman" w:hAnsiTheme="majorHAnsi"/>
          <w:b/>
          <w:bCs/>
          <w:color w:val="000000"/>
          <w:szCs w:val="22"/>
          <w:u w:val="single"/>
          <w:shd w:val="clear" w:color="auto" w:fill="FFFFFF"/>
        </w:rPr>
      </w:pPr>
      <w:r w:rsidRPr="00136BCD">
        <w:rPr>
          <w:rFonts w:asciiTheme="majorHAnsi" w:eastAsia="Times New Roman" w:hAnsiTheme="majorHAnsi"/>
          <w:b/>
          <w:bCs/>
          <w:color w:val="000000"/>
          <w:szCs w:val="22"/>
          <w:u w:val="single"/>
          <w:shd w:val="clear" w:color="auto" w:fill="FFFFFF"/>
        </w:rPr>
        <w:t>Alternative Scenario Options:</w:t>
      </w:r>
    </w:p>
    <w:p w14:paraId="453BBB3A" w14:textId="77777777" w:rsidR="00F5070C" w:rsidRPr="00F5070C" w:rsidRDefault="00F5070C" w:rsidP="009273D0">
      <w:pPr>
        <w:pStyle w:val="ListParagraph"/>
        <w:numPr>
          <w:ilvl w:val="0"/>
          <w:numId w:val="28"/>
        </w:numPr>
        <w:rPr>
          <w:rFonts w:asciiTheme="majorHAnsi" w:eastAsia="Times New Roman" w:hAnsiTheme="majorHAnsi"/>
          <w:b/>
          <w:bCs/>
          <w:color w:val="000000"/>
          <w:szCs w:val="22"/>
          <w:shd w:val="clear" w:color="auto" w:fill="FFFFFF"/>
        </w:rPr>
      </w:pPr>
      <w:r w:rsidRPr="00F5070C">
        <w:rPr>
          <w:rFonts w:asciiTheme="majorHAnsi" w:eastAsia="Times New Roman" w:hAnsiTheme="majorHAnsi"/>
          <w:b/>
          <w:bCs/>
          <w:color w:val="000000"/>
          <w:szCs w:val="22"/>
          <w:shd w:val="clear" w:color="auto" w:fill="FFFFFF"/>
        </w:rPr>
        <w:t xml:space="preserve">Baseline: </w:t>
      </w:r>
      <w:r w:rsidRPr="00F5070C">
        <w:rPr>
          <w:rFonts w:asciiTheme="majorHAnsi" w:eastAsia="Times New Roman" w:hAnsiTheme="majorHAnsi"/>
          <w:bCs/>
          <w:color w:val="000000"/>
          <w:szCs w:val="22"/>
          <w:shd w:val="clear" w:color="auto" w:fill="FFFFFF"/>
        </w:rPr>
        <w:t>No change to input values</w:t>
      </w:r>
    </w:p>
    <w:p w14:paraId="1F8A6AB4" w14:textId="77777777" w:rsidR="00F5070C" w:rsidRPr="00F5070C" w:rsidRDefault="00F5070C" w:rsidP="009273D0">
      <w:pPr>
        <w:pStyle w:val="ListParagraph"/>
        <w:numPr>
          <w:ilvl w:val="0"/>
          <w:numId w:val="28"/>
        </w:numPr>
        <w:rPr>
          <w:rFonts w:asciiTheme="majorHAnsi" w:eastAsia="Times New Roman" w:hAnsiTheme="majorHAnsi"/>
          <w:b/>
          <w:bCs/>
          <w:color w:val="000000"/>
          <w:szCs w:val="22"/>
          <w:shd w:val="clear" w:color="auto" w:fill="FFFFFF"/>
        </w:rPr>
      </w:pPr>
      <w:r w:rsidRPr="00F5070C">
        <w:rPr>
          <w:rFonts w:asciiTheme="majorHAnsi" w:eastAsia="Times New Roman" w:hAnsiTheme="majorHAnsi"/>
          <w:b/>
          <w:bCs/>
          <w:color w:val="000000"/>
          <w:szCs w:val="22"/>
          <w:shd w:val="clear" w:color="auto" w:fill="FFFFFF"/>
        </w:rPr>
        <w:t xml:space="preserve">Empiric treatment doubled: </w:t>
      </w:r>
      <w:r w:rsidRPr="00F5070C">
        <w:rPr>
          <w:rFonts w:asciiTheme="majorHAnsi" w:eastAsia="Times New Roman" w:hAnsiTheme="majorHAnsi"/>
          <w:bCs/>
          <w:color w:val="000000"/>
          <w:szCs w:val="22"/>
          <w:shd w:val="clear" w:color="auto" w:fill="FFFFFF"/>
        </w:rPr>
        <w:t>Double the probability of empiric treatment in someone who tests negative for active TB (but actually has TB) from 25% to 50%.</w:t>
      </w:r>
    </w:p>
    <w:p w14:paraId="1C2C2B92" w14:textId="77777777" w:rsidR="00F5070C" w:rsidRPr="00F5070C" w:rsidRDefault="00F5070C" w:rsidP="009273D0">
      <w:pPr>
        <w:pStyle w:val="ListParagraph"/>
        <w:numPr>
          <w:ilvl w:val="0"/>
          <w:numId w:val="28"/>
        </w:numPr>
        <w:rPr>
          <w:rFonts w:asciiTheme="majorHAnsi" w:eastAsia="Times New Roman" w:hAnsiTheme="majorHAnsi"/>
          <w:b/>
          <w:bCs/>
          <w:color w:val="000000"/>
          <w:szCs w:val="22"/>
          <w:shd w:val="clear" w:color="auto" w:fill="FFFFFF"/>
        </w:rPr>
      </w:pPr>
      <w:r w:rsidRPr="00F5070C">
        <w:rPr>
          <w:rFonts w:asciiTheme="majorHAnsi" w:eastAsia="Times New Roman" w:hAnsiTheme="majorHAnsi"/>
          <w:b/>
          <w:bCs/>
          <w:color w:val="000000"/>
          <w:szCs w:val="22"/>
          <w:shd w:val="clear" w:color="auto" w:fill="FFFFFF"/>
        </w:rPr>
        <w:t xml:space="preserve">Pre-diagnostic delay doubled: </w:t>
      </w:r>
      <w:r w:rsidRPr="00F5070C">
        <w:rPr>
          <w:rFonts w:asciiTheme="majorHAnsi" w:eastAsia="Times New Roman" w:hAnsiTheme="majorHAnsi"/>
          <w:bCs/>
          <w:color w:val="000000"/>
          <w:szCs w:val="22"/>
          <w:shd w:val="clear" w:color="auto" w:fill="FFFFFF"/>
        </w:rPr>
        <w:t>Double the period of infectiousness before seeking care from 9 months to 18 months</w:t>
      </w:r>
    </w:p>
    <w:p w14:paraId="65905202" w14:textId="208E0BC1" w:rsidR="00F5070C" w:rsidRPr="009273D0" w:rsidRDefault="00F5070C" w:rsidP="009273D0">
      <w:pPr>
        <w:pStyle w:val="ListParagraph"/>
        <w:numPr>
          <w:ilvl w:val="0"/>
          <w:numId w:val="28"/>
        </w:numPr>
        <w:rPr>
          <w:rFonts w:asciiTheme="majorHAnsi" w:eastAsia="Times New Roman" w:hAnsiTheme="majorHAnsi"/>
          <w:b/>
          <w:bCs/>
          <w:color w:val="000000"/>
          <w:szCs w:val="22"/>
          <w:shd w:val="clear" w:color="auto" w:fill="FFFFFF"/>
        </w:rPr>
      </w:pPr>
      <w:r w:rsidRPr="00F5070C">
        <w:rPr>
          <w:rFonts w:asciiTheme="majorHAnsi" w:eastAsia="Times New Roman" w:hAnsiTheme="majorHAnsi"/>
          <w:b/>
          <w:bCs/>
          <w:color w:val="000000"/>
          <w:szCs w:val="22"/>
          <w:shd w:val="clear" w:color="auto" w:fill="FFFFFF"/>
        </w:rPr>
        <w:t xml:space="preserve">Reactivation doubles: </w:t>
      </w:r>
      <w:r w:rsidRPr="00F5070C">
        <w:rPr>
          <w:rFonts w:asciiTheme="majorHAnsi" w:eastAsia="Times New Roman" w:hAnsiTheme="majorHAnsi"/>
          <w:bCs/>
          <w:color w:val="000000"/>
          <w:szCs w:val="22"/>
          <w:shd w:val="clear" w:color="auto" w:fill="FFFFFF"/>
        </w:rPr>
        <w:t>Double the rate of reactivation, which likewise increases the probability that a case of active TB is due to reactivation vs. recent infection</w:t>
      </w:r>
    </w:p>
    <w:p w14:paraId="4737A858" w14:textId="3B40AA7E" w:rsidR="00D2790E" w:rsidRDefault="00D2790E" w:rsidP="00AA618E">
      <w:pPr>
        <w:ind w:firstLine="720"/>
        <w:rPr>
          <w:rFonts w:asciiTheme="majorHAnsi" w:eastAsia="Times New Roman" w:hAnsiTheme="majorHAnsi"/>
          <w:b/>
          <w:bCs/>
          <w:color w:val="000000"/>
          <w:szCs w:val="22"/>
          <w:shd w:val="clear" w:color="auto" w:fill="FFFFFF"/>
        </w:rPr>
      </w:pPr>
    </w:p>
    <w:p w14:paraId="74B03B67" w14:textId="72675B0D" w:rsidR="009273D0" w:rsidRDefault="00DD1EB0" w:rsidP="00AA618E">
      <w:pPr>
        <w:ind w:firstLine="720"/>
        <w:rPr>
          <w:rFonts w:asciiTheme="majorHAnsi" w:eastAsia="Times New Roman" w:hAnsiTheme="majorHAnsi"/>
          <w:b/>
          <w:bCs/>
          <w:color w:val="000000"/>
          <w:szCs w:val="22"/>
          <w:shd w:val="clear" w:color="auto" w:fill="FFFFFF"/>
        </w:rPr>
      </w:pPr>
      <w:r w:rsidRPr="00231B7B">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813888" behindDoc="0" locked="0" layoutInCell="1" allowOverlap="1" wp14:anchorId="17ACA137" wp14:editId="46F5D0E6">
                <wp:simplePos x="0" y="0"/>
                <wp:positionH relativeFrom="column">
                  <wp:posOffset>4950460</wp:posOffset>
                </wp:positionH>
                <wp:positionV relativeFrom="paragraph">
                  <wp:posOffset>213995</wp:posOffset>
                </wp:positionV>
                <wp:extent cx="1459865" cy="914400"/>
                <wp:effectExtent l="0" t="0" r="13335" b="25400"/>
                <wp:wrapNone/>
                <wp:docPr id="274" name="Text Box 274"/>
                <wp:cNvGraphicFramePr/>
                <a:graphic xmlns:a="http://schemas.openxmlformats.org/drawingml/2006/main">
                  <a:graphicData uri="http://schemas.microsoft.com/office/word/2010/wordprocessingShape">
                    <wps:wsp>
                      <wps:cNvSpPr txBox="1"/>
                      <wps:spPr>
                        <a:xfrm>
                          <a:off x="0" y="0"/>
                          <a:ext cx="1459865" cy="914400"/>
                        </a:xfrm>
                        <a:prstGeom prst="rect">
                          <a:avLst/>
                        </a:prstGeom>
                        <a:noFill/>
                        <a:ln w="12700" cmpd="sng">
                          <a:solidFill>
                            <a:srgbClr val="FF5E5E"/>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996958" w14:textId="77777777" w:rsidR="003C4A25" w:rsidRDefault="003C4A25" w:rsidP="00D279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049" type="#_x0000_t202" style="position:absolute;left:0;text-align:left;margin-left:389.8pt;margin-top:16.85pt;width:114.95pt;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" filled="f" strokecolor="#ff5e5e" strokeweight="1pt">
                <v:textbox>
                  <w:txbxContent>
                    <w:p w14:paraId="2B996958" w14:textId="77777777" w:rsidR="00631717" w:rsidRDefault="00631717" w:rsidP="00D2790E"/>
                  </w:txbxContent>
                </v:textbox>
              </v:shape>
            </w:pict>
          </mc:Fallback>
        </mc:AlternateContent>
      </w:r>
      <w:r w:rsidRPr="00231B7B">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812864" behindDoc="0" locked="0" layoutInCell="1" allowOverlap="1" wp14:anchorId="5600124E" wp14:editId="495D5DE1">
                <wp:simplePos x="0" y="0"/>
                <wp:positionH relativeFrom="column">
                  <wp:posOffset>1194435</wp:posOffset>
                </wp:positionH>
                <wp:positionV relativeFrom="paragraph">
                  <wp:posOffset>1242695</wp:posOffset>
                </wp:positionV>
                <wp:extent cx="1714500" cy="4572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1714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4218B4" w14:textId="722DDF5F" w:rsidR="003C4A25" w:rsidRPr="00A50801" w:rsidRDefault="003C4A25" w:rsidP="00AA618E">
                            <w:pPr>
                              <w:jc w:val="center"/>
                              <w:rPr>
                                <w:rFonts w:asciiTheme="majorHAnsi" w:hAnsiTheme="majorHAnsi"/>
                                <w:b/>
                                <w:color w:val="FF0000"/>
                                <w:sz w:val="20"/>
                              </w:rPr>
                            </w:pPr>
                            <w:r>
                              <w:rPr>
                                <w:rFonts w:asciiTheme="majorHAnsi" w:hAnsiTheme="majorHAnsi"/>
                                <w:b/>
                                <w:color w:val="FF0000"/>
                                <w:sz w:val="20"/>
                              </w:rPr>
                              <w:t>Dots representing doubling of selected scenario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3" o:spid="_x0000_s1050" type="#_x0000_t202" style="position:absolute;left:0;text-align:left;margin-left:94.05pt;margin-top:97.85pt;width:135pt;height:36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" filled="f" stroked="f">
                <v:textbox>
                  <w:txbxContent>
                    <w:p w14:paraId="3D4218B4" w14:textId="722DDF5F" w:rsidR="00631717" w:rsidRPr="00A50801" w:rsidRDefault="00631717" w:rsidP="00AA618E">
                      <w:pPr>
                        <w:jc w:val="center"/>
                        <w:rPr>
                          <w:rFonts w:asciiTheme="majorHAnsi" w:hAnsiTheme="majorHAnsi"/>
                          <w:b/>
                          <w:color w:val="FF0000"/>
                          <w:sz w:val="20"/>
                        </w:rPr>
                      </w:pPr>
                      <w:r>
                        <w:rPr>
                          <w:rFonts w:asciiTheme="majorHAnsi" w:hAnsiTheme="majorHAnsi"/>
                          <w:b/>
                          <w:color w:val="FF0000"/>
                          <w:sz w:val="20"/>
                        </w:rPr>
                        <w:t>Dots representing doubling of selected scenario</w:t>
                      </w:r>
                    </w:p>
                  </w:txbxContent>
                </v:textbox>
              </v:shape>
            </w:pict>
          </mc:Fallback>
        </mc:AlternateContent>
      </w:r>
      <w:r w:rsidRPr="00231B7B">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811840" behindDoc="0" locked="0" layoutInCell="1" allowOverlap="1" wp14:anchorId="36F83502" wp14:editId="393EF42A">
                <wp:simplePos x="0" y="0"/>
                <wp:positionH relativeFrom="column">
                  <wp:posOffset>1994535</wp:posOffset>
                </wp:positionH>
                <wp:positionV relativeFrom="paragraph">
                  <wp:posOffset>1585595</wp:posOffset>
                </wp:positionV>
                <wp:extent cx="298450" cy="307975"/>
                <wp:effectExtent l="50800" t="25400" r="31750" b="98425"/>
                <wp:wrapNone/>
                <wp:docPr id="272" name="Oval 272"/>
                <wp:cNvGraphicFramePr/>
                <a:graphic xmlns:a="http://schemas.openxmlformats.org/drawingml/2006/main">
                  <a:graphicData uri="http://schemas.microsoft.com/office/word/2010/wordprocessingShape">
                    <wps:wsp>
                      <wps:cNvSpPr/>
                      <wps:spPr>
                        <a:xfrm>
                          <a:off x="0" y="0"/>
                          <a:ext cx="298450" cy="307975"/>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2" o:spid="_x0000_s1026" style="position:absolute;margin-left:157.05pt;margin-top:124.85pt;width:23.5pt;height:2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" filled="f" strokecolor="red" strokeweight="1pt">
                <v:shadow on="t" opacity="22937f" mv:blur="40000f" origin=",.5" offset="0,23000emu"/>
              </v:oval>
            </w:pict>
          </mc:Fallback>
        </mc:AlternateContent>
      </w:r>
      <w:r>
        <w:rPr>
          <w:noProof/>
        </w:rPr>
        <mc:AlternateContent>
          <mc:Choice Requires="wps">
            <w:drawing>
              <wp:anchor distT="0" distB="0" distL="114300" distR="114300" simplePos="0" relativeHeight="251816960" behindDoc="0" locked="0" layoutInCell="1" allowOverlap="1" wp14:anchorId="3CE8728F" wp14:editId="021D0168">
                <wp:simplePos x="0" y="0"/>
                <wp:positionH relativeFrom="column">
                  <wp:posOffset>4668253</wp:posOffset>
                </wp:positionH>
                <wp:positionV relativeFrom="paragraph">
                  <wp:posOffset>395538</wp:posOffset>
                </wp:positionV>
                <wp:extent cx="346342" cy="95952"/>
                <wp:effectExtent l="50800" t="25400" r="85725" b="132715"/>
                <wp:wrapNone/>
                <wp:docPr id="276" name="Straight Arrow Connector 276"/>
                <wp:cNvGraphicFramePr/>
                <a:graphic xmlns:a="http://schemas.openxmlformats.org/drawingml/2006/main">
                  <a:graphicData uri="http://schemas.microsoft.com/office/word/2010/wordprocessingShape">
                    <wps:wsp>
                      <wps:cNvCnPr/>
                      <wps:spPr>
                        <a:xfrm>
                          <a:off x="0" y="0"/>
                          <a:ext cx="346342" cy="95952"/>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6" o:spid="_x0000_s1026" type="#_x0000_t32" style="position:absolute;margin-left:367.6pt;margin-top:31.15pt;width:27.25pt;height:7.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" strokecolor="red" strokeweight="1pt">
                <v:stroke endarrow="open"/>
                <v:shadow on="t" opacity="24903f" mv:blur="40000f" origin=",.5" offset="0,20000emu"/>
              </v:shape>
            </w:pict>
          </mc:Fallback>
        </mc:AlternateContent>
      </w:r>
      <w:r w:rsidRPr="00231B7B">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814912" behindDoc="0" locked="0" layoutInCell="1" allowOverlap="1" wp14:anchorId="3596D3CC" wp14:editId="70745071">
                <wp:simplePos x="0" y="0"/>
                <wp:positionH relativeFrom="column">
                  <wp:posOffset>2343785</wp:posOffset>
                </wp:positionH>
                <wp:positionV relativeFrom="paragraph">
                  <wp:posOffset>177800</wp:posOffset>
                </wp:positionV>
                <wp:extent cx="2690495" cy="571500"/>
                <wp:effectExtent l="0" t="0" r="0" b="12700"/>
                <wp:wrapNone/>
                <wp:docPr id="275" name="Text Box 275"/>
                <wp:cNvGraphicFramePr/>
                <a:graphic xmlns:a="http://schemas.openxmlformats.org/drawingml/2006/main">
                  <a:graphicData uri="http://schemas.microsoft.com/office/word/2010/wordprocessingShape">
                    <wps:wsp>
                      <wps:cNvSpPr txBox="1"/>
                      <wps:spPr>
                        <a:xfrm>
                          <a:off x="0" y="0"/>
                          <a:ext cx="2690495"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C87A5" w14:textId="64AA5512" w:rsidR="003C4A25" w:rsidRPr="00A50801" w:rsidRDefault="003C4A25" w:rsidP="00AA618E">
                            <w:pPr>
                              <w:jc w:val="right"/>
                              <w:rPr>
                                <w:rFonts w:asciiTheme="majorHAnsi" w:hAnsiTheme="majorHAnsi"/>
                                <w:b/>
                                <w:color w:val="FF0000"/>
                                <w:sz w:val="20"/>
                              </w:rPr>
                            </w:pPr>
                            <w:r>
                              <w:rPr>
                                <w:rFonts w:asciiTheme="majorHAnsi" w:hAnsiTheme="majorHAnsi"/>
                                <w:b/>
                                <w:color w:val="FF0000"/>
                                <w:sz w:val="20"/>
                              </w:rPr>
                              <w:t>Output with an Alternative Scenario selected</w:t>
                            </w:r>
                          </w:p>
                          <w:p w14:paraId="470C8109" w14:textId="77777777" w:rsidR="003C4A25" w:rsidRPr="00A50801" w:rsidRDefault="003C4A25" w:rsidP="00AA618E">
                            <w:pPr>
                              <w:jc w:val="right"/>
                              <w:rPr>
                                <w:rFonts w:asciiTheme="majorHAnsi" w:hAnsiTheme="majorHAnsi"/>
                                <w:b/>
                                <w:color w:val="FF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5" o:spid="_x0000_s1051" type="#_x0000_t202" style="position:absolute;left:0;text-align:left;margin-left:184.55pt;margin-top:14pt;width:211.85pt;height: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y6utMCAAAa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" filled="f" stroked="f">
                <v:textbox>
                  <w:txbxContent>
                    <w:p w14:paraId="239C87A5" w14:textId="64AA5512" w:rsidR="00631717" w:rsidRPr="00A50801" w:rsidRDefault="00631717" w:rsidP="00AA618E">
                      <w:pPr>
                        <w:jc w:val="right"/>
                        <w:rPr>
                          <w:rFonts w:asciiTheme="majorHAnsi" w:hAnsiTheme="majorHAnsi"/>
                          <w:b/>
                          <w:color w:val="FF0000"/>
                          <w:sz w:val="20"/>
                        </w:rPr>
                      </w:pPr>
                      <w:r>
                        <w:rPr>
                          <w:rFonts w:asciiTheme="majorHAnsi" w:hAnsiTheme="majorHAnsi"/>
                          <w:b/>
                          <w:color w:val="FF0000"/>
                          <w:sz w:val="20"/>
                        </w:rPr>
                        <w:t>Output with an Alternative Scenario selected</w:t>
                      </w:r>
                    </w:p>
                    <w:p w14:paraId="470C8109" w14:textId="77777777" w:rsidR="00631717" w:rsidRPr="00A50801" w:rsidRDefault="00631717" w:rsidP="00AA618E">
                      <w:pPr>
                        <w:jc w:val="right"/>
                        <w:rPr>
                          <w:rFonts w:asciiTheme="majorHAnsi" w:hAnsiTheme="majorHAnsi"/>
                          <w:b/>
                          <w:color w:val="FF0000"/>
                          <w:sz w:val="20"/>
                        </w:rPr>
                      </w:pPr>
                    </w:p>
                  </w:txbxContent>
                </v:textbox>
              </v:shape>
            </w:pict>
          </mc:Fallback>
        </mc:AlternateContent>
      </w:r>
      <w:r w:rsidR="00D2790E" w:rsidRPr="00231B7B">
        <w:rPr>
          <w:rFonts w:asciiTheme="majorHAnsi" w:eastAsia="Times New Roman" w:hAnsiTheme="majorHAnsi"/>
          <w:b/>
          <w:bCs/>
          <w:noProof/>
          <w:color w:val="000000"/>
          <w:szCs w:val="22"/>
          <w:shd w:val="clear" w:color="auto" w:fill="FFFFFF"/>
        </w:rPr>
        <w:drawing>
          <wp:inline distT="0" distB="0" distL="0" distR="0" wp14:anchorId="3B9BC105" wp14:editId="51DD328B">
            <wp:extent cx="5797846" cy="3282214"/>
            <wp:effectExtent l="50800" t="50800" r="120650" b="121920"/>
            <wp:docPr id="2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7846" cy="3282214"/>
                    </a:xfrm>
                    <a:prstGeom prst="rect">
                      <a:avLst/>
                    </a:prstGeom>
                    <a:noFill/>
                    <a:ln>
                      <a:solidFill>
                        <a:srgbClr val="1F497D"/>
                      </a:solidFill>
                    </a:ln>
                    <a:effectLst>
                      <a:outerShdw blurRad="50800" dist="38100" dir="2700000" algn="tl" rotWithShape="0">
                        <a:prstClr val="black">
                          <a:alpha val="40000"/>
                        </a:prstClr>
                      </a:outerShdw>
                    </a:effectLst>
                  </pic:spPr>
                </pic:pic>
              </a:graphicData>
            </a:graphic>
          </wp:inline>
        </w:drawing>
      </w:r>
    </w:p>
    <w:p w14:paraId="00923C10" w14:textId="6A6B2E18" w:rsidR="00D2790E" w:rsidRDefault="00D2790E" w:rsidP="00594F1A">
      <w:pPr>
        <w:rPr>
          <w:rFonts w:asciiTheme="majorHAnsi" w:eastAsia="Times New Roman" w:hAnsiTheme="majorHAnsi"/>
          <w:b/>
          <w:bCs/>
          <w:color w:val="000000"/>
          <w:szCs w:val="22"/>
          <w:shd w:val="clear" w:color="auto" w:fill="FFFFFF"/>
        </w:rPr>
      </w:pPr>
    </w:p>
    <w:p w14:paraId="25487A35" w14:textId="77777777" w:rsidR="00544473" w:rsidRPr="00D2790E" w:rsidRDefault="00544473" w:rsidP="00594F1A">
      <w:pPr>
        <w:rPr>
          <w:rFonts w:asciiTheme="majorHAnsi" w:eastAsia="Times New Roman" w:hAnsiTheme="majorHAnsi"/>
          <w:b/>
          <w:bCs/>
          <w:color w:val="000000"/>
          <w:szCs w:val="22"/>
          <w:shd w:val="clear" w:color="auto" w:fill="FFFFFF"/>
        </w:rPr>
      </w:pPr>
    </w:p>
    <w:p w14:paraId="5A4A973A" w14:textId="7FA5552A" w:rsidR="00170C70" w:rsidRPr="00170C70" w:rsidRDefault="00F5070C" w:rsidP="009273D0">
      <w:pPr>
        <w:pStyle w:val="ListParagraph"/>
        <w:numPr>
          <w:ilvl w:val="0"/>
          <w:numId w:val="27"/>
        </w:numPr>
        <w:rPr>
          <w:rFonts w:asciiTheme="majorHAnsi" w:eastAsia="Times New Roman" w:hAnsiTheme="majorHAnsi"/>
          <w:b/>
          <w:bCs/>
          <w:color w:val="000000"/>
          <w:szCs w:val="22"/>
          <w:u w:val="single"/>
          <w:shd w:val="clear" w:color="auto" w:fill="FFFFFF"/>
        </w:rPr>
      </w:pPr>
      <w:r w:rsidRPr="00170C70">
        <w:rPr>
          <w:rFonts w:asciiTheme="majorHAnsi" w:eastAsia="Times New Roman" w:hAnsiTheme="majorHAnsi"/>
          <w:b/>
          <w:bCs/>
          <w:color w:val="000000"/>
          <w:szCs w:val="22"/>
          <w:u w:val="single"/>
          <w:shd w:val="clear" w:color="auto" w:fill="FFFFFF"/>
        </w:rPr>
        <w:t>Reference Standard</w:t>
      </w:r>
    </w:p>
    <w:p w14:paraId="6CA70BFD" w14:textId="3CB5BC19" w:rsidR="00F5070C" w:rsidRDefault="00F5070C" w:rsidP="00170C70">
      <w:pPr>
        <w:pStyle w:val="ListParagraph"/>
        <w:ind w:left="1080"/>
        <w:rPr>
          <w:rFonts w:asciiTheme="majorHAnsi" w:eastAsia="Times New Roman" w:hAnsiTheme="majorHAnsi"/>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The default reference standard is sputum smear microscopy.  To change the reference standard for comparison in the Percent change in TB incidence and cost Table, </w:t>
      </w:r>
      <w:r w:rsidR="00AA7D01">
        <w:rPr>
          <w:rFonts w:asciiTheme="majorHAnsi" w:eastAsia="Times New Roman" w:hAnsiTheme="majorHAnsi"/>
          <w:bCs/>
          <w:color w:val="000000"/>
          <w:szCs w:val="22"/>
          <w:shd w:val="clear" w:color="auto" w:fill="FFFFFF"/>
        </w:rPr>
        <w:t>the user</w:t>
      </w:r>
      <w:r w:rsidRPr="00F5070C">
        <w:rPr>
          <w:rFonts w:asciiTheme="majorHAnsi" w:eastAsia="Times New Roman" w:hAnsiTheme="majorHAnsi"/>
          <w:bCs/>
          <w:color w:val="000000"/>
          <w:szCs w:val="22"/>
          <w:shd w:val="clear" w:color="auto" w:fill="FFFFFF"/>
        </w:rPr>
        <w:t xml:space="preserve"> can select the radio buttons on the right side of the table corresponding to the diagnostic test option that you wish to use as the reference.  </w:t>
      </w:r>
    </w:p>
    <w:p w14:paraId="22FDE8D2" w14:textId="77777777" w:rsidR="00AA7D01" w:rsidRDefault="00AA7D01" w:rsidP="00170C70">
      <w:pPr>
        <w:pStyle w:val="ListParagraph"/>
        <w:ind w:left="1080"/>
        <w:rPr>
          <w:rFonts w:asciiTheme="majorHAnsi" w:eastAsia="Times New Roman" w:hAnsiTheme="majorHAnsi"/>
          <w:bCs/>
          <w:color w:val="000000"/>
          <w:szCs w:val="22"/>
          <w:shd w:val="clear" w:color="auto" w:fill="FFFFFF"/>
        </w:rPr>
      </w:pPr>
    </w:p>
    <w:p w14:paraId="01D97CAF" w14:textId="1305BC97" w:rsidR="00AA7D01" w:rsidRDefault="00AA7D01" w:rsidP="00170C70">
      <w:pPr>
        <w:pStyle w:val="ListParagraph"/>
        <w:ind w:left="108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Changing the reference standard will cause the number and cross bars corresponding the selected </w:t>
      </w:r>
      <w:r w:rsidR="00B45C61">
        <w:rPr>
          <w:rFonts w:asciiTheme="majorHAnsi" w:eastAsia="Times New Roman" w:hAnsiTheme="majorHAnsi"/>
          <w:bCs/>
          <w:color w:val="000000"/>
          <w:szCs w:val="22"/>
          <w:shd w:val="clear" w:color="auto" w:fill="FFFFFF"/>
        </w:rPr>
        <w:t>reference</w:t>
      </w:r>
      <w:r>
        <w:rPr>
          <w:rFonts w:asciiTheme="majorHAnsi" w:eastAsia="Times New Roman" w:hAnsiTheme="majorHAnsi"/>
          <w:bCs/>
          <w:color w:val="000000"/>
          <w:szCs w:val="22"/>
          <w:shd w:val="clear" w:color="auto" w:fill="FFFFFF"/>
        </w:rPr>
        <w:t xml:space="preserve"> strategy to turn black in the graph above.  The Cost and Incidence estimates in the table will change to reflect the selected reference standard.</w:t>
      </w:r>
    </w:p>
    <w:p w14:paraId="44172F2D" w14:textId="77777777" w:rsidR="00AA7D01" w:rsidRDefault="00AA7D01" w:rsidP="00170C70">
      <w:pPr>
        <w:pStyle w:val="ListParagraph"/>
        <w:ind w:left="1080"/>
        <w:rPr>
          <w:rFonts w:asciiTheme="majorHAnsi" w:eastAsia="Times New Roman" w:hAnsiTheme="majorHAnsi"/>
          <w:bCs/>
          <w:color w:val="000000"/>
          <w:szCs w:val="22"/>
          <w:shd w:val="clear" w:color="auto" w:fill="FFFFFF"/>
        </w:rPr>
      </w:pPr>
    </w:p>
    <w:p w14:paraId="3B0E96C2" w14:textId="77777777" w:rsidR="00AA7D01" w:rsidRPr="00F5070C" w:rsidRDefault="00AA7D01" w:rsidP="00170C70">
      <w:pPr>
        <w:pStyle w:val="ListParagraph"/>
        <w:ind w:left="1080"/>
        <w:rPr>
          <w:rFonts w:asciiTheme="majorHAnsi" w:eastAsia="Times New Roman" w:hAnsiTheme="majorHAnsi"/>
          <w:b/>
          <w:bCs/>
          <w:color w:val="000000"/>
          <w:szCs w:val="22"/>
          <w:shd w:val="clear" w:color="auto" w:fill="FFFFFF"/>
        </w:rPr>
      </w:pPr>
    </w:p>
    <w:p w14:paraId="5F83CD03" w14:textId="77777777" w:rsidR="00F5070C" w:rsidRDefault="00F5070C" w:rsidP="00F5070C">
      <w:pPr>
        <w:pStyle w:val="ListParagraph"/>
        <w:ind w:left="1440"/>
        <w:rPr>
          <w:rFonts w:asciiTheme="majorHAnsi" w:eastAsia="Times New Roman" w:hAnsiTheme="majorHAnsi"/>
          <w:b/>
          <w:bCs/>
          <w:color w:val="000000"/>
          <w:szCs w:val="22"/>
          <w:shd w:val="clear" w:color="auto" w:fill="FFFFFF"/>
        </w:rPr>
      </w:pPr>
    </w:p>
    <w:p w14:paraId="6884FBF9"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50C36C8D"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7428490B"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48871372"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0101DE59"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3FBBBF51"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20A76F1B" w14:textId="77777777" w:rsidR="00544473" w:rsidRDefault="00544473" w:rsidP="00F5070C">
      <w:pPr>
        <w:pStyle w:val="ListParagraph"/>
        <w:ind w:left="1440"/>
        <w:rPr>
          <w:rFonts w:asciiTheme="majorHAnsi" w:eastAsia="Times New Roman" w:hAnsiTheme="majorHAnsi"/>
          <w:b/>
          <w:bCs/>
          <w:color w:val="000000"/>
          <w:szCs w:val="22"/>
          <w:shd w:val="clear" w:color="auto" w:fill="FFFFFF"/>
        </w:rPr>
      </w:pPr>
    </w:p>
    <w:p w14:paraId="525E143B" w14:textId="77777777" w:rsidR="00544473" w:rsidRPr="00F5070C" w:rsidRDefault="00544473" w:rsidP="00F5070C">
      <w:pPr>
        <w:pStyle w:val="ListParagraph"/>
        <w:ind w:left="1440"/>
        <w:rPr>
          <w:rFonts w:asciiTheme="majorHAnsi" w:eastAsia="Times New Roman" w:hAnsiTheme="majorHAnsi"/>
          <w:b/>
          <w:bCs/>
          <w:color w:val="000000"/>
          <w:szCs w:val="22"/>
          <w:shd w:val="clear" w:color="auto" w:fill="FFFFFF"/>
        </w:rPr>
      </w:pPr>
    </w:p>
    <w:p w14:paraId="0A8E9B91" w14:textId="41EFCBFE" w:rsidR="009273D0" w:rsidRDefault="009273D0" w:rsidP="009273D0">
      <w:pPr>
        <w:pStyle w:val="Heading3"/>
        <w:spacing w:before="0" w:after="0"/>
        <w:ind w:firstLine="720"/>
        <w:rPr>
          <w:rFonts w:asciiTheme="majorHAnsi" w:hAnsiTheme="majorHAnsi"/>
          <w:sz w:val="24"/>
          <w:u w:val="single"/>
          <w:shd w:val="clear" w:color="auto" w:fill="FFFFFF"/>
        </w:rPr>
      </w:pPr>
      <w:bookmarkStart w:id="20" w:name="_Toc273092028"/>
      <w:r w:rsidRPr="009273D0">
        <w:rPr>
          <w:rFonts w:asciiTheme="majorHAnsi" w:hAnsiTheme="majorHAnsi"/>
          <w:sz w:val="24"/>
          <w:u w:val="single"/>
          <w:shd w:val="clear" w:color="auto" w:fill="FFFFFF"/>
        </w:rPr>
        <w:t>3.1.</w:t>
      </w:r>
      <w:r>
        <w:rPr>
          <w:rFonts w:asciiTheme="majorHAnsi" w:hAnsiTheme="majorHAnsi"/>
          <w:sz w:val="24"/>
          <w:u w:val="single"/>
          <w:shd w:val="clear" w:color="auto" w:fill="FFFFFF"/>
        </w:rPr>
        <w:t>2</w:t>
      </w:r>
      <w:r w:rsidRPr="009273D0">
        <w:rPr>
          <w:rFonts w:asciiTheme="majorHAnsi" w:hAnsiTheme="majorHAnsi"/>
          <w:sz w:val="24"/>
          <w:u w:val="single"/>
          <w:shd w:val="clear" w:color="auto" w:fill="FFFFFF"/>
        </w:rPr>
        <w:tab/>
        <w:t xml:space="preserve">Interactive </w:t>
      </w:r>
      <w:r>
        <w:rPr>
          <w:rFonts w:asciiTheme="majorHAnsi" w:hAnsiTheme="majorHAnsi"/>
          <w:sz w:val="24"/>
          <w:u w:val="single"/>
          <w:shd w:val="clear" w:color="auto" w:fill="FFFFFF"/>
        </w:rPr>
        <w:t>MDR</w:t>
      </w:r>
      <w:r w:rsidRPr="009273D0">
        <w:rPr>
          <w:rFonts w:asciiTheme="majorHAnsi" w:hAnsiTheme="majorHAnsi"/>
          <w:sz w:val="24"/>
          <w:u w:val="single"/>
          <w:shd w:val="clear" w:color="auto" w:fill="FFFFFF"/>
        </w:rPr>
        <w:t>/Cost Tab</w:t>
      </w:r>
      <w:bookmarkEnd w:id="20"/>
    </w:p>
    <w:p w14:paraId="5B7AE9E9" w14:textId="23943B7C" w:rsidR="00AE5893" w:rsidRDefault="00B45C61" w:rsidP="00AE5893">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As with incidence, t</w:t>
      </w:r>
      <w:r w:rsidR="00AE5893">
        <w:rPr>
          <w:rFonts w:asciiTheme="majorHAnsi" w:eastAsia="Times New Roman" w:hAnsiTheme="majorHAnsi"/>
          <w:bCs/>
          <w:color w:val="000000"/>
          <w:szCs w:val="22"/>
          <w:shd w:val="clear" w:color="auto" w:fill="FFFFFF"/>
        </w:rPr>
        <w:t xml:space="preserve">he model </w:t>
      </w:r>
      <w:r w:rsidR="00AE5893" w:rsidRPr="00F5070C">
        <w:rPr>
          <w:rFonts w:asciiTheme="majorHAnsi" w:eastAsia="Times New Roman" w:hAnsiTheme="majorHAnsi"/>
          <w:bCs/>
          <w:color w:val="000000"/>
          <w:szCs w:val="22"/>
          <w:shd w:val="clear" w:color="auto" w:fill="FFFFFF"/>
        </w:rPr>
        <w:t>projection</w:t>
      </w:r>
      <w:r>
        <w:rPr>
          <w:rFonts w:asciiTheme="majorHAnsi" w:eastAsia="Times New Roman" w:hAnsiTheme="majorHAnsi"/>
          <w:bCs/>
          <w:color w:val="000000"/>
          <w:szCs w:val="22"/>
          <w:shd w:val="clear" w:color="auto" w:fill="FFFFFF"/>
        </w:rPr>
        <w:t>s</w:t>
      </w:r>
      <w:r w:rsidR="00AE5893">
        <w:rPr>
          <w:rFonts w:asciiTheme="majorHAnsi" w:eastAsia="Times New Roman" w:hAnsiTheme="majorHAnsi"/>
          <w:bCs/>
          <w:color w:val="000000"/>
          <w:szCs w:val="22"/>
          <w:shd w:val="clear" w:color="auto" w:fill="FFFFFF"/>
        </w:rPr>
        <w:t xml:space="preserve"> using the Country Pre-set values are </w:t>
      </w:r>
      <w:r w:rsidR="00AE5893" w:rsidRPr="00F5070C">
        <w:rPr>
          <w:rFonts w:asciiTheme="majorHAnsi" w:eastAsia="Times New Roman" w:hAnsiTheme="majorHAnsi"/>
          <w:bCs/>
          <w:color w:val="000000"/>
          <w:szCs w:val="22"/>
          <w:shd w:val="clear" w:color="auto" w:fill="FFFFFF"/>
        </w:rPr>
        <w:t xml:space="preserve">based on </w:t>
      </w:r>
      <w:r w:rsidR="00AE5893" w:rsidRPr="00F5070C">
        <w:rPr>
          <w:rFonts w:asciiTheme="majorHAnsi" w:eastAsia="Times New Roman" w:hAnsiTheme="majorHAnsi"/>
          <w:bCs/>
          <w:color w:val="000000"/>
          <w:szCs w:val="22"/>
          <w:u w:val="single"/>
          <w:shd w:val="clear" w:color="auto" w:fill="FFFFFF"/>
        </w:rPr>
        <w:t>relative</w:t>
      </w:r>
      <w:r w:rsidR="00AE5893" w:rsidRPr="00F5070C">
        <w:rPr>
          <w:rFonts w:asciiTheme="majorHAnsi" w:eastAsia="Times New Roman" w:hAnsiTheme="majorHAnsi"/>
          <w:bCs/>
          <w:color w:val="000000"/>
          <w:szCs w:val="22"/>
          <w:shd w:val="clear" w:color="auto" w:fill="FFFFFF"/>
        </w:rPr>
        <w:t xml:space="preserve"> rather than </w:t>
      </w:r>
      <w:r w:rsidR="00AE5893" w:rsidRPr="00F5070C">
        <w:rPr>
          <w:rFonts w:asciiTheme="majorHAnsi" w:eastAsia="Times New Roman" w:hAnsiTheme="majorHAnsi"/>
          <w:bCs/>
          <w:color w:val="000000"/>
          <w:szCs w:val="22"/>
          <w:u w:val="single"/>
          <w:shd w:val="clear" w:color="auto" w:fill="FFFFFF"/>
        </w:rPr>
        <w:t>absolute</w:t>
      </w:r>
      <w:r w:rsidR="00AE5893" w:rsidRPr="00F5070C">
        <w:rPr>
          <w:rFonts w:asciiTheme="majorHAnsi" w:eastAsia="Times New Roman" w:hAnsiTheme="majorHAnsi"/>
          <w:bCs/>
          <w:color w:val="000000"/>
          <w:szCs w:val="22"/>
          <w:shd w:val="clear" w:color="auto" w:fill="FFFFFF"/>
        </w:rPr>
        <w:t xml:space="preserve"> changes in costs and outcomes</w:t>
      </w:r>
      <w:r w:rsidR="00AE5893">
        <w:rPr>
          <w:rFonts w:asciiTheme="majorHAnsi" w:eastAsia="Times New Roman" w:hAnsiTheme="majorHAnsi"/>
          <w:bCs/>
          <w:color w:val="000000"/>
          <w:szCs w:val="22"/>
          <w:shd w:val="clear" w:color="auto" w:fill="FFFFFF"/>
        </w:rPr>
        <w:t>.</w:t>
      </w:r>
    </w:p>
    <w:p w14:paraId="72ABD24D" w14:textId="1E38713B" w:rsidR="00DB3989" w:rsidRDefault="00DB3989" w:rsidP="00AE5893">
      <w:pPr>
        <w:ind w:left="720"/>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44256" behindDoc="0" locked="0" layoutInCell="1" allowOverlap="1" wp14:anchorId="094663C6" wp14:editId="44CB31C9">
                <wp:simplePos x="0" y="0"/>
                <wp:positionH relativeFrom="column">
                  <wp:posOffset>737235</wp:posOffset>
                </wp:positionH>
                <wp:positionV relativeFrom="paragraph">
                  <wp:posOffset>128270</wp:posOffset>
                </wp:positionV>
                <wp:extent cx="1143000" cy="4572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AFCEC8" w14:textId="77777777" w:rsidR="003C4A25" w:rsidRPr="00A50801" w:rsidRDefault="003C4A25" w:rsidP="00DB3989">
                            <w:pP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2" o:spid="_x0000_s1052" type="#_x0000_t202" style="position:absolute;left:0;text-align:left;margin-left:58.05pt;margin-top:10.1pt;width:90pt;height:3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" filled="f" stroked="f">
                <v:textbox>
                  <w:txbxContent>
                    <w:p w14:paraId="44AFCEC8" w14:textId="77777777" w:rsidR="00631717" w:rsidRPr="00A50801" w:rsidRDefault="00631717" w:rsidP="00DB3989">
                      <w:pP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FCBA868" wp14:editId="5D9DA4E1">
                <wp:simplePos x="0" y="0"/>
                <wp:positionH relativeFrom="column">
                  <wp:posOffset>5233035</wp:posOffset>
                </wp:positionH>
                <wp:positionV relativeFrom="paragraph">
                  <wp:posOffset>3667125</wp:posOffset>
                </wp:positionV>
                <wp:extent cx="342900" cy="228600"/>
                <wp:effectExtent l="50800" t="25400" r="63500" b="127000"/>
                <wp:wrapNone/>
                <wp:docPr id="200" name="Straight Arrow Connector 200"/>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0" o:spid="_x0000_s1026" type="#_x0000_t32" style="position:absolute;margin-left:412.05pt;margin-top:288.75pt;width:27pt;height:18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" strokecolor="red" strokeweight="1pt">
                <v:stroke endarrow="open"/>
                <v:shadow on="t" opacity="24903f" mv:blur="40000f" origin=",.5" offset="0,20000emu"/>
              </v:shape>
            </w:pict>
          </mc:Fallback>
        </mc:AlternateContent>
      </w:r>
    </w:p>
    <w:p w14:paraId="2A9FC1D9" w14:textId="304B303D" w:rsidR="009273D0" w:rsidRDefault="00B90912" w:rsidP="007E7593">
      <w:pPr>
        <w:rPr>
          <w:rFonts w:asciiTheme="majorHAnsi" w:eastAsia="Times New Roman" w:hAnsiTheme="majorHAnsi"/>
          <w:b/>
          <w:bCs/>
          <w:color w:val="000000"/>
          <w:szCs w:val="22"/>
          <w:shd w:val="clear" w:color="auto" w:fill="FFFFFF"/>
        </w:rPr>
      </w:pPr>
      <w:r>
        <w:rPr>
          <w:noProof/>
        </w:rPr>
        <mc:AlternateContent>
          <mc:Choice Requires="wps">
            <w:drawing>
              <wp:anchor distT="0" distB="0" distL="114300" distR="114300" simplePos="0" relativeHeight="251740160" behindDoc="0" locked="0" layoutInCell="1" allowOverlap="1" wp14:anchorId="4139DCB7" wp14:editId="7DBB5E60">
                <wp:simplePos x="0" y="0"/>
                <wp:positionH relativeFrom="column">
                  <wp:posOffset>905510</wp:posOffset>
                </wp:positionH>
                <wp:positionV relativeFrom="paragraph">
                  <wp:posOffset>154940</wp:posOffset>
                </wp:positionV>
                <wp:extent cx="817412" cy="342900"/>
                <wp:effectExtent l="50800" t="25400" r="20955" b="114300"/>
                <wp:wrapNone/>
                <wp:docPr id="180" name="Oval 180"/>
                <wp:cNvGraphicFramePr/>
                <a:graphic xmlns:a="http://schemas.openxmlformats.org/drawingml/2006/main">
                  <a:graphicData uri="http://schemas.microsoft.com/office/word/2010/wordprocessingShape">
                    <wps:wsp>
                      <wps:cNvSpPr/>
                      <wps:spPr>
                        <a:xfrm>
                          <a:off x="0" y="0"/>
                          <a:ext cx="817412" cy="3429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2941E6C" w14:textId="77777777" w:rsidR="003C4A25" w:rsidRDefault="003C4A25" w:rsidP="00B909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0" o:spid="_x0000_s1053" style="position:absolute;margin-left:71.3pt;margin-top:12.2pt;width:64.35pt;height: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" filled="f" strokecolor="red" strokeweight="1.5pt">
                <v:shadow on="t" opacity="22937f" mv:blur="40000f" origin=",.5" offset="0,23000emu"/>
                <v:textbox>
                  <w:txbxContent>
                    <w:p w14:paraId="72941E6C" w14:textId="77777777" w:rsidR="00631717" w:rsidRDefault="00631717" w:rsidP="00B90912">
                      <w:pPr>
                        <w:jc w:val="center"/>
                      </w:pPr>
                    </w:p>
                  </w:txbxContent>
                </v:textbox>
              </v:oval>
            </w:pict>
          </mc:Fallback>
        </mc:AlternateContent>
      </w:r>
    </w:p>
    <w:p w14:paraId="6D6F51F5" w14:textId="765CB521" w:rsidR="007E7593" w:rsidRDefault="00DB3989" w:rsidP="007E7593">
      <w:pPr>
        <w:rPr>
          <w:rFonts w:asciiTheme="majorHAnsi" w:eastAsia="Times New Roman" w:hAnsiTheme="majorHAnsi"/>
          <w:b/>
          <w:bCs/>
          <w:color w:val="000000"/>
          <w:szCs w:val="22"/>
          <w:shd w:val="clear" w:color="auto" w:fill="FFFFFF"/>
        </w:rPr>
      </w:pPr>
      <w:r>
        <w:rPr>
          <w:noProof/>
        </w:rPr>
        <mc:AlternateContent>
          <mc:Choice Requires="wps">
            <w:drawing>
              <wp:anchor distT="0" distB="0" distL="114300" distR="114300" simplePos="0" relativeHeight="251749376" behindDoc="0" locked="0" layoutInCell="1" allowOverlap="1" wp14:anchorId="72B7FD02" wp14:editId="46615CCC">
                <wp:simplePos x="0" y="0"/>
                <wp:positionH relativeFrom="column">
                  <wp:posOffset>5395060</wp:posOffset>
                </wp:positionH>
                <wp:positionV relativeFrom="paragraph">
                  <wp:posOffset>2609215</wp:posOffset>
                </wp:positionV>
                <wp:extent cx="914400" cy="1028700"/>
                <wp:effectExtent l="0" t="0" r="0" b="12700"/>
                <wp:wrapNone/>
                <wp:docPr id="199" name="Text Box 199"/>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5CF174" w14:textId="77777777" w:rsidR="003C4A25" w:rsidRPr="00A50801" w:rsidRDefault="003C4A25" w:rsidP="00DB3989">
                            <w:pPr>
                              <w:rPr>
                                <w:rFonts w:asciiTheme="majorHAnsi" w:hAnsiTheme="majorHAnsi"/>
                                <w:b/>
                                <w:color w:val="FF0000"/>
                                <w:sz w:val="20"/>
                              </w:rPr>
                            </w:pPr>
                            <w:r>
                              <w:rPr>
                                <w:rFonts w:asciiTheme="majorHAnsi" w:hAnsiTheme="majorHAnsi"/>
                                <w:b/>
                                <w:color w:val="FF0000"/>
                                <w:sz w:val="20"/>
                              </w:rPr>
                              <w:t>Click to change the 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54" type="#_x0000_t202" style="position:absolute;margin-left:424.8pt;margin-top:205.45pt;width:1in;height:8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" filled="f" stroked="f">
                <v:textbox>
                  <w:txbxContent>
                    <w:p w14:paraId="605CF174" w14:textId="77777777" w:rsidR="00631717" w:rsidRPr="00A50801" w:rsidRDefault="00631717" w:rsidP="00DB3989">
                      <w:pPr>
                        <w:rPr>
                          <w:rFonts w:asciiTheme="majorHAnsi" w:hAnsiTheme="majorHAnsi"/>
                          <w:b/>
                          <w:color w:val="FF0000"/>
                          <w:sz w:val="20"/>
                        </w:rPr>
                      </w:pPr>
                      <w:r>
                        <w:rPr>
                          <w:rFonts w:asciiTheme="majorHAnsi" w:hAnsiTheme="majorHAnsi"/>
                          <w:b/>
                          <w:color w:val="FF0000"/>
                          <w:sz w:val="20"/>
                        </w:rPr>
                        <w:t>Click to change the reference standard</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DD25ADE" wp14:editId="70FACE6D">
                <wp:simplePos x="0" y="0"/>
                <wp:positionH relativeFrom="column">
                  <wp:posOffset>4975860</wp:posOffset>
                </wp:positionH>
                <wp:positionV relativeFrom="paragraph">
                  <wp:posOffset>2837815</wp:posOffset>
                </wp:positionV>
                <wp:extent cx="520700" cy="1600200"/>
                <wp:effectExtent l="50800" t="25400" r="88900" b="101600"/>
                <wp:wrapNone/>
                <wp:docPr id="198" name="Oval 198"/>
                <wp:cNvGraphicFramePr/>
                <a:graphic xmlns:a="http://schemas.openxmlformats.org/drawingml/2006/main">
                  <a:graphicData uri="http://schemas.microsoft.com/office/word/2010/wordprocessingShape">
                    <wps:wsp>
                      <wps:cNvSpPr/>
                      <wps:spPr>
                        <a:xfrm>
                          <a:off x="0" y="0"/>
                          <a:ext cx="520700" cy="16002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8" o:spid="_x0000_s1026" style="position:absolute;margin-left:391.8pt;margin-top:223.45pt;width:41pt;height:12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" filled="f" strokecolor="red" strokeweight="1pt">
                <v:shadow on="t" opacity="22937f" mv:blur="40000f" origin=",.5" offset="0,23000emu"/>
              </v:oval>
            </w:pict>
          </mc:Fallback>
        </mc:AlternateContent>
      </w:r>
      <w:r>
        <w:rPr>
          <w:noProof/>
        </w:rPr>
        <mc:AlternateContent>
          <mc:Choice Requires="wps">
            <w:drawing>
              <wp:anchor distT="0" distB="0" distL="114300" distR="114300" simplePos="0" relativeHeight="251752448" behindDoc="0" locked="0" layoutInCell="1" allowOverlap="1" wp14:anchorId="18AC36F6" wp14:editId="5B311345">
                <wp:simplePos x="0" y="0"/>
                <wp:positionH relativeFrom="column">
                  <wp:posOffset>4204335</wp:posOffset>
                </wp:positionH>
                <wp:positionV relativeFrom="paragraph">
                  <wp:posOffset>670560</wp:posOffset>
                </wp:positionV>
                <wp:extent cx="914400" cy="1028700"/>
                <wp:effectExtent l="0" t="0" r="0" b="12700"/>
                <wp:wrapNone/>
                <wp:docPr id="202" name="Text Box 202"/>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EEC234" w14:textId="77777777" w:rsidR="003C4A25" w:rsidRPr="00A50801" w:rsidRDefault="003C4A25" w:rsidP="00DB3989">
                            <w:pPr>
                              <w:jc w:val="center"/>
                              <w:rPr>
                                <w:rFonts w:asciiTheme="majorHAnsi" w:hAnsiTheme="majorHAnsi"/>
                                <w:b/>
                                <w:color w:val="FF0000"/>
                                <w:sz w:val="20"/>
                              </w:rPr>
                            </w:pPr>
                            <w:r>
                              <w:rPr>
                                <w:rFonts w:asciiTheme="majorHAnsi" w:hAnsiTheme="majorHAnsi"/>
                                <w:b/>
                                <w:color w:val="FF0000"/>
                                <w:sz w:val="20"/>
                              </w:rPr>
                              <w:t>Click to download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55" type="#_x0000_t202" style="position:absolute;margin-left:331.05pt;margin-top:52.8pt;width:1in;height:8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" filled="f" stroked="f">
                <v:textbox>
                  <w:txbxContent>
                    <w:p w14:paraId="0DEEC234" w14:textId="77777777" w:rsidR="00631717" w:rsidRPr="00A50801" w:rsidRDefault="00631717" w:rsidP="00DB3989">
                      <w:pPr>
                        <w:jc w:val="center"/>
                        <w:rPr>
                          <w:rFonts w:asciiTheme="majorHAnsi" w:hAnsiTheme="majorHAnsi"/>
                          <w:b/>
                          <w:color w:val="FF0000"/>
                          <w:sz w:val="20"/>
                        </w:rPr>
                      </w:pPr>
                      <w:r>
                        <w:rPr>
                          <w:rFonts w:asciiTheme="majorHAnsi" w:hAnsiTheme="majorHAnsi"/>
                          <w:b/>
                          <w:color w:val="FF0000"/>
                          <w:sz w:val="20"/>
                        </w:rPr>
                        <w:t>Click to download plot</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4169FF6A" wp14:editId="7FA0E9AA">
                <wp:simplePos x="0" y="0"/>
                <wp:positionH relativeFrom="column">
                  <wp:posOffset>4204335</wp:posOffset>
                </wp:positionH>
                <wp:positionV relativeFrom="paragraph">
                  <wp:posOffset>556260</wp:posOffset>
                </wp:positionV>
                <wp:extent cx="914400" cy="228600"/>
                <wp:effectExtent l="50800" t="25400" r="25400" b="101600"/>
                <wp:wrapNone/>
                <wp:docPr id="201" name="Oval 201"/>
                <wp:cNvGraphicFramePr/>
                <a:graphic xmlns:a="http://schemas.openxmlformats.org/drawingml/2006/main">
                  <a:graphicData uri="http://schemas.microsoft.com/office/word/2010/wordprocessingShape">
                    <wps:wsp>
                      <wps:cNvSpPr/>
                      <wps:spPr>
                        <a:xfrm>
                          <a:off x="0" y="0"/>
                          <a:ext cx="9144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B796CF5" w14:textId="77777777" w:rsidR="003C4A25" w:rsidRDefault="003C4A25" w:rsidP="00DB39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1" o:spid="_x0000_s1056" style="position:absolute;margin-left:331.05pt;margin-top:43.8pt;width:1in;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" filled="f" strokecolor="red" strokeweight="1pt">
                <v:shadow on="t" opacity="22937f" mv:blur="40000f" origin=",.5" offset="0,23000emu"/>
                <v:textbox>
                  <w:txbxContent>
                    <w:p w14:paraId="0B796CF5" w14:textId="77777777" w:rsidR="00631717" w:rsidRDefault="00631717" w:rsidP="00DB3989">
                      <w:pPr>
                        <w:jc w:val="center"/>
                      </w:pPr>
                    </w:p>
                  </w:txbxContent>
                </v:textbox>
              </v:oval>
            </w:pict>
          </mc:Fallback>
        </mc:AlternateContent>
      </w:r>
      <w:r>
        <w:rPr>
          <w:noProof/>
        </w:rPr>
        <mc:AlternateContent>
          <mc:Choice Requires="wps">
            <w:drawing>
              <wp:anchor distT="0" distB="0" distL="114300" distR="114300" simplePos="0" relativeHeight="251746304" behindDoc="0" locked="0" layoutInCell="1" allowOverlap="1" wp14:anchorId="6C2BCACD" wp14:editId="5C5EF1B6">
                <wp:simplePos x="0" y="0"/>
                <wp:positionH relativeFrom="column">
                  <wp:posOffset>2540100</wp:posOffset>
                </wp:positionH>
                <wp:positionV relativeFrom="paragraph">
                  <wp:posOffset>1683385</wp:posOffset>
                </wp:positionV>
                <wp:extent cx="607060" cy="685800"/>
                <wp:effectExtent l="50800" t="25400" r="78740" b="101600"/>
                <wp:wrapNone/>
                <wp:docPr id="183" name="Oval 183"/>
                <wp:cNvGraphicFramePr/>
                <a:graphic xmlns:a="http://schemas.openxmlformats.org/drawingml/2006/main">
                  <a:graphicData uri="http://schemas.microsoft.com/office/word/2010/wordprocessingShape">
                    <wps:wsp>
                      <wps:cNvSpPr/>
                      <wps:spPr>
                        <a:xfrm>
                          <a:off x="0" y="0"/>
                          <a:ext cx="607060" cy="6858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3" o:spid="_x0000_s1026" style="position:absolute;margin-left:200pt;margin-top:132.55pt;width:47.8pt;height: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" filled="f" strokecolor="red" strokeweight="1pt">
                <v:shadow on="t" opacity="22937f" mv:blur="40000f" origin=",.5" offset="0,23000emu"/>
              </v:oval>
            </w:pict>
          </mc:Fallback>
        </mc:AlternateContent>
      </w:r>
      <w:r>
        <w:rPr>
          <w:noProof/>
        </w:rPr>
        <mc:AlternateContent>
          <mc:Choice Requires="wps">
            <w:drawing>
              <wp:anchor distT="0" distB="0" distL="114300" distR="114300" simplePos="0" relativeHeight="251747328" behindDoc="0" locked="0" layoutInCell="1" allowOverlap="1" wp14:anchorId="6AFCA8B8" wp14:editId="204D9057">
                <wp:simplePos x="0" y="0"/>
                <wp:positionH relativeFrom="column">
                  <wp:posOffset>2375535</wp:posOffset>
                </wp:positionH>
                <wp:positionV relativeFrom="paragraph">
                  <wp:posOffset>1464210</wp:posOffset>
                </wp:positionV>
                <wp:extent cx="914400" cy="4572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7DAA30" w14:textId="77777777" w:rsidR="003C4A25" w:rsidRPr="00A50801" w:rsidRDefault="003C4A25" w:rsidP="00DB3989">
                            <w:pPr>
                              <w:rPr>
                                <w:rFonts w:asciiTheme="majorHAnsi" w:hAnsiTheme="majorHAnsi"/>
                                <w:b/>
                                <w:color w:val="FF0000"/>
                                <w:sz w:val="20"/>
                              </w:rPr>
                            </w:pPr>
                            <w:r w:rsidRPr="00A50801">
                              <w:rPr>
                                <w:rFonts w:asciiTheme="majorHAnsi" w:hAnsiTheme="majorHAnsi"/>
                                <w:b/>
                                <w:color w:val="FF0000"/>
                                <w:sz w:val="20"/>
                              </w:rPr>
                              <w:t>Cross</w:t>
                            </w:r>
                            <w:r>
                              <w:rPr>
                                <w:rFonts w:asciiTheme="majorHAnsi" w:hAnsiTheme="majorHAnsi"/>
                                <w:b/>
                                <w:color w:val="FF0000"/>
                                <w:sz w:val="20"/>
                              </w:rPr>
                              <w:t xml:space="preserve"> </w:t>
                            </w:r>
                            <w:r w:rsidRPr="00A50801">
                              <w:rPr>
                                <w:rFonts w:asciiTheme="majorHAnsi" w:hAnsiTheme="majorHAnsi"/>
                                <w:b/>
                                <w:color w:val="FF0000"/>
                                <w:sz w:val="20"/>
                              </w:rPr>
                              <w:t>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57" type="#_x0000_t202" style="position:absolute;margin-left:187.05pt;margin-top:115.3pt;width:1in;height:3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" filled="f" stroked="f">
                <v:textbox>
                  <w:txbxContent>
                    <w:p w14:paraId="1C7DAA30" w14:textId="77777777" w:rsidR="00631717" w:rsidRPr="00A50801" w:rsidRDefault="00631717" w:rsidP="00DB3989">
                      <w:pPr>
                        <w:rPr>
                          <w:rFonts w:asciiTheme="majorHAnsi" w:hAnsiTheme="majorHAnsi"/>
                          <w:b/>
                          <w:color w:val="FF0000"/>
                          <w:sz w:val="20"/>
                        </w:rPr>
                      </w:pPr>
                      <w:r w:rsidRPr="00A50801">
                        <w:rPr>
                          <w:rFonts w:asciiTheme="majorHAnsi" w:hAnsiTheme="majorHAnsi"/>
                          <w:b/>
                          <w:color w:val="FF0000"/>
                          <w:sz w:val="20"/>
                        </w:rPr>
                        <w:t>Cross</w:t>
                      </w:r>
                      <w:r>
                        <w:rPr>
                          <w:rFonts w:asciiTheme="majorHAnsi" w:hAnsiTheme="majorHAnsi"/>
                          <w:b/>
                          <w:color w:val="FF0000"/>
                          <w:sz w:val="20"/>
                        </w:rPr>
                        <w:t xml:space="preserve"> </w:t>
                      </w:r>
                      <w:r w:rsidRPr="00A50801">
                        <w:rPr>
                          <w:rFonts w:asciiTheme="majorHAnsi" w:hAnsiTheme="majorHAnsi"/>
                          <w:b/>
                          <w:color w:val="FF0000"/>
                          <w:sz w:val="20"/>
                        </w:rPr>
                        <w:t>bars</w:t>
                      </w:r>
                    </w:p>
                  </w:txbxContent>
                </v:textbox>
              </v:shape>
            </w:pict>
          </mc:Fallback>
        </mc:AlternateContent>
      </w:r>
      <w:r w:rsidR="00AE5893">
        <w:rPr>
          <w:rFonts w:asciiTheme="majorHAnsi" w:eastAsia="Times New Roman" w:hAnsiTheme="majorHAnsi"/>
          <w:b/>
          <w:bCs/>
          <w:noProof/>
          <w:color w:val="000000"/>
          <w:szCs w:val="22"/>
          <w:shd w:val="clear" w:color="auto" w:fill="FFFFFF"/>
        </w:rPr>
        <w:drawing>
          <wp:inline distT="0" distB="0" distL="0" distR="0" wp14:anchorId="15DA413E" wp14:editId="023A18E7">
            <wp:extent cx="6349028" cy="4392863"/>
            <wp:effectExtent l="50800" t="50800" r="128270" b="128905"/>
            <wp:docPr id="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9165" cy="4392958"/>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6589C7EC" w14:textId="77777777" w:rsidR="007E7593" w:rsidRPr="007E7593" w:rsidRDefault="007E7593" w:rsidP="007E7593">
      <w:pPr>
        <w:rPr>
          <w:rFonts w:asciiTheme="majorHAnsi" w:eastAsia="Times New Roman" w:hAnsiTheme="majorHAnsi"/>
          <w:b/>
          <w:bCs/>
          <w:color w:val="000000"/>
          <w:szCs w:val="22"/>
          <w:shd w:val="clear" w:color="auto" w:fill="FFFFFF"/>
        </w:rPr>
      </w:pPr>
    </w:p>
    <w:p w14:paraId="0374A56C" w14:textId="34D87C00" w:rsidR="00226F10" w:rsidRPr="00226F10" w:rsidRDefault="00F5070C" w:rsidP="009273D0">
      <w:pPr>
        <w:pStyle w:val="ListParagraph"/>
        <w:numPr>
          <w:ilvl w:val="0"/>
          <w:numId w:val="29"/>
        </w:numPr>
        <w:rPr>
          <w:rFonts w:asciiTheme="majorHAnsi" w:eastAsia="Times New Roman" w:hAnsiTheme="majorHAnsi"/>
          <w:b/>
          <w:bCs/>
          <w:color w:val="000000"/>
          <w:szCs w:val="22"/>
          <w:u w:val="single"/>
          <w:shd w:val="clear" w:color="auto" w:fill="FFFFFF"/>
        </w:rPr>
      </w:pPr>
      <w:r w:rsidRPr="00226F10">
        <w:rPr>
          <w:rFonts w:asciiTheme="majorHAnsi" w:eastAsia="Times New Roman" w:hAnsiTheme="majorHAnsi"/>
          <w:b/>
          <w:bCs/>
          <w:color w:val="000000"/>
          <w:szCs w:val="22"/>
          <w:u w:val="single"/>
          <w:shd w:val="clear" w:color="auto" w:fill="FFFFFF"/>
        </w:rPr>
        <w:t>Percent change in cost and MDR incidence at year 5 for all strategies compared to Baseline</w:t>
      </w:r>
      <w:r w:rsidR="00226F10" w:rsidRPr="00226F10">
        <w:rPr>
          <w:rFonts w:asciiTheme="majorHAnsi" w:eastAsia="Times New Roman" w:hAnsiTheme="majorHAnsi"/>
          <w:b/>
          <w:bCs/>
          <w:color w:val="000000"/>
          <w:szCs w:val="22"/>
          <w:u w:val="single"/>
          <w:shd w:val="clear" w:color="auto" w:fill="FFFFFF"/>
        </w:rPr>
        <w:t xml:space="preserve"> </w:t>
      </w:r>
      <w:r w:rsidR="00226F10">
        <w:rPr>
          <w:rFonts w:asciiTheme="majorHAnsi" w:eastAsia="Times New Roman" w:hAnsiTheme="majorHAnsi"/>
          <w:b/>
          <w:bCs/>
          <w:color w:val="000000"/>
          <w:szCs w:val="22"/>
          <w:u w:val="single"/>
          <w:shd w:val="clear" w:color="auto" w:fill="FFFFFF"/>
        </w:rPr>
        <w:t>Graph</w:t>
      </w:r>
      <w:r w:rsidR="00226F10" w:rsidRPr="00226F10">
        <w:rPr>
          <w:rFonts w:asciiTheme="majorHAnsi" w:eastAsia="Times New Roman" w:hAnsiTheme="majorHAnsi"/>
          <w:b/>
          <w:bCs/>
          <w:color w:val="000000"/>
          <w:szCs w:val="22"/>
          <w:u w:val="single"/>
          <w:shd w:val="clear" w:color="auto" w:fill="FFFFFF"/>
        </w:rPr>
        <w:t xml:space="preserve"> and Table </w:t>
      </w:r>
    </w:p>
    <w:p w14:paraId="2BFEE0A5" w14:textId="61B7AE2E" w:rsidR="00F5070C" w:rsidRPr="009273D0" w:rsidRDefault="00F5070C" w:rsidP="00226F10">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This graph displays the percent </w:t>
      </w:r>
      <w:r w:rsidRPr="00F5070C">
        <w:rPr>
          <w:rFonts w:asciiTheme="majorHAnsi" w:eastAsia="Times New Roman" w:hAnsiTheme="majorHAnsi"/>
          <w:b/>
          <w:bCs/>
          <w:i/>
          <w:color w:val="000000"/>
          <w:szCs w:val="22"/>
          <w:shd w:val="clear" w:color="auto" w:fill="FFFFFF"/>
        </w:rPr>
        <w:t>increase</w:t>
      </w:r>
      <w:r w:rsidRPr="00F5070C">
        <w:rPr>
          <w:rFonts w:asciiTheme="majorHAnsi" w:eastAsia="Times New Roman" w:hAnsiTheme="majorHAnsi"/>
          <w:bCs/>
          <w:color w:val="000000"/>
          <w:szCs w:val="22"/>
          <w:shd w:val="clear" w:color="auto" w:fill="FFFFFF"/>
        </w:rPr>
        <w:t xml:space="preserve"> in cost for implementing the diagnostic strategy at year 5 [cost] </w:t>
      </w:r>
      <w:r w:rsidR="00FD63BA">
        <w:rPr>
          <w:rFonts w:asciiTheme="majorHAnsi" w:eastAsia="Times New Roman" w:hAnsiTheme="majorHAnsi"/>
          <w:bCs/>
          <w:color w:val="000000"/>
          <w:szCs w:val="22"/>
          <w:shd w:val="clear" w:color="auto" w:fill="FFFFFF"/>
        </w:rPr>
        <w:t xml:space="preserve">vs. </w:t>
      </w:r>
      <w:r w:rsidR="00FD63BA" w:rsidRPr="00F5070C">
        <w:rPr>
          <w:rFonts w:asciiTheme="majorHAnsi" w:eastAsia="Times New Roman" w:hAnsiTheme="majorHAnsi"/>
          <w:bCs/>
          <w:color w:val="000000"/>
          <w:szCs w:val="22"/>
          <w:shd w:val="clear" w:color="auto" w:fill="FFFFFF"/>
        </w:rPr>
        <w:t xml:space="preserve">the percent </w:t>
      </w:r>
      <w:r w:rsidR="00FD63BA" w:rsidRPr="00F5070C">
        <w:rPr>
          <w:rFonts w:asciiTheme="majorHAnsi" w:eastAsia="Times New Roman" w:hAnsiTheme="majorHAnsi"/>
          <w:b/>
          <w:bCs/>
          <w:i/>
          <w:color w:val="000000"/>
          <w:szCs w:val="22"/>
          <w:shd w:val="clear" w:color="auto" w:fill="FFFFFF"/>
        </w:rPr>
        <w:t>decrease</w:t>
      </w:r>
      <w:r w:rsidR="00FD63BA" w:rsidRPr="00F5070C">
        <w:rPr>
          <w:rFonts w:asciiTheme="majorHAnsi" w:eastAsia="Times New Roman" w:hAnsiTheme="majorHAnsi"/>
          <w:bCs/>
          <w:color w:val="000000"/>
          <w:szCs w:val="22"/>
          <w:shd w:val="clear" w:color="auto" w:fill="FFFFFF"/>
        </w:rPr>
        <w:t xml:space="preserve"> in MDR-TB incidence at year 5 [effectiveness for MDR] </w:t>
      </w:r>
      <w:r w:rsidRPr="00F5070C">
        <w:rPr>
          <w:rFonts w:asciiTheme="majorHAnsi" w:eastAsia="Times New Roman" w:hAnsiTheme="majorHAnsi"/>
          <w:bCs/>
          <w:color w:val="000000"/>
          <w:szCs w:val="22"/>
          <w:shd w:val="clear" w:color="auto" w:fill="FFFFFF"/>
        </w:rPr>
        <w:t>for all strategies compared to baseline (smear).  The table below the graph likewise gives these estimates in numerical form.</w:t>
      </w:r>
    </w:p>
    <w:p w14:paraId="6DD87974" w14:textId="77777777" w:rsidR="009273D0" w:rsidRPr="00F5070C" w:rsidRDefault="009273D0" w:rsidP="009273D0">
      <w:pPr>
        <w:pStyle w:val="ListParagraph"/>
        <w:ind w:left="1080"/>
        <w:rPr>
          <w:rFonts w:asciiTheme="majorHAnsi" w:eastAsia="Times New Roman" w:hAnsiTheme="majorHAnsi"/>
          <w:b/>
          <w:bCs/>
          <w:color w:val="000000"/>
          <w:szCs w:val="22"/>
          <w:shd w:val="clear" w:color="auto" w:fill="FFFFFF"/>
        </w:rPr>
      </w:pPr>
    </w:p>
    <w:p w14:paraId="7019EB15" w14:textId="77777777" w:rsidR="00226F10" w:rsidRPr="00226F10" w:rsidRDefault="00226F10" w:rsidP="009273D0">
      <w:pPr>
        <w:pStyle w:val="ListParagraph"/>
        <w:numPr>
          <w:ilvl w:val="0"/>
          <w:numId w:val="29"/>
        </w:numPr>
        <w:rPr>
          <w:rFonts w:asciiTheme="majorHAnsi" w:eastAsia="Times New Roman" w:hAnsiTheme="majorHAnsi"/>
          <w:b/>
          <w:bCs/>
          <w:color w:val="000000"/>
          <w:szCs w:val="22"/>
          <w:u w:val="single"/>
          <w:shd w:val="clear" w:color="auto" w:fill="FFFFFF"/>
        </w:rPr>
      </w:pPr>
      <w:r w:rsidRPr="00226F10">
        <w:rPr>
          <w:rFonts w:asciiTheme="majorHAnsi" w:eastAsia="Times New Roman" w:hAnsiTheme="majorHAnsi"/>
          <w:b/>
          <w:bCs/>
          <w:color w:val="000000"/>
          <w:szCs w:val="22"/>
          <w:u w:val="single"/>
          <w:shd w:val="clear" w:color="auto" w:fill="FFFFFF"/>
        </w:rPr>
        <w:t>Estimate c</w:t>
      </w:r>
      <w:r w:rsidR="00F5070C" w:rsidRPr="00226F10">
        <w:rPr>
          <w:rFonts w:asciiTheme="majorHAnsi" w:eastAsia="Times New Roman" w:hAnsiTheme="majorHAnsi"/>
          <w:b/>
          <w:bCs/>
          <w:color w:val="000000"/>
          <w:szCs w:val="22"/>
          <w:u w:val="single"/>
          <w:shd w:val="clear" w:color="auto" w:fill="FFFFFF"/>
        </w:rPr>
        <w:t>ross bars</w:t>
      </w:r>
      <w:r w:rsidR="00F5070C" w:rsidRPr="00226F10">
        <w:rPr>
          <w:rFonts w:asciiTheme="majorHAnsi" w:eastAsia="Times New Roman" w:hAnsiTheme="majorHAnsi"/>
          <w:bCs/>
          <w:color w:val="000000"/>
          <w:szCs w:val="22"/>
          <w:u w:val="single"/>
          <w:shd w:val="clear" w:color="auto" w:fill="FFFFFF"/>
        </w:rPr>
        <w:t xml:space="preserve"> </w:t>
      </w:r>
    </w:p>
    <w:p w14:paraId="6BFCF520" w14:textId="4E83B207" w:rsidR="00F5070C" w:rsidRPr="009273D0" w:rsidRDefault="00226F10" w:rsidP="00226F10">
      <w:pPr>
        <w:pStyle w:val="ListParagraph"/>
        <w:ind w:left="1080"/>
        <w:rPr>
          <w:rFonts w:asciiTheme="majorHAnsi" w:eastAsia="Times New Roman" w:hAnsiTheme="majorHAnsi"/>
          <w:b/>
          <w:bCs/>
          <w:color w:val="000000"/>
          <w:szCs w:val="22"/>
          <w:shd w:val="clear" w:color="auto" w:fill="FFFFFF"/>
        </w:rPr>
      </w:pPr>
      <w:r>
        <w:rPr>
          <w:rFonts w:asciiTheme="majorHAnsi" w:eastAsia="Times New Roman" w:hAnsiTheme="majorHAnsi"/>
          <w:bCs/>
          <w:color w:val="000000"/>
          <w:szCs w:val="22"/>
          <w:shd w:val="clear" w:color="auto" w:fill="FFFFFF"/>
        </w:rPr>
        <w:t xml:space="preserve">The cross bars in the graph </w:t>
      </w:r>
      <w:r w:rsidR="00F5070C" w:rsidRPr="00F5070C">
        <w:rPr>
          <w:rFonts w:asciiTheme="majorHAnsi" w:eastAsia="Times New Roman" w:hAnsiTheme="majorHAnsi"/>
          <w:bCs/>
          <w:color w:val="000000"/>
          <w:szCs w:val="22"/>
          <w:shd w:val="clear" w:color="auto" w:fill="FFFFFF"/>
        </w:rPr>
        <w:t>represent 95% uncertainty ranges for the model’s projected percent change estimate for MDR-TB incidence (vertical bar) and cost (horizontal bar).  95% uncertainty ranges result from varying the values of all parameters in the model simultaneously by +/- 10% of their original value.</w:t>
      </w:r>
    </w:p>
    <w:p w14:paraId="24B83DCB" w14:textId="77777777" w:rsidR="009273D0" w:rsidRPr="00F5070C" w:rsidRDefault="009273D0" w:rsidP="009273D0">
      <w:pPr>
        <w:pStyle w:val="ListParagraph"/>
        <w:ind w:left="1080"/>
        <w:rPr>
          <w:rFonts w:asciiTheme="majorHAnsi" w:eastAsia="Times New Roman" w:hAnsiTheme="majorHAnsi"/>
          <w:b/>
          <w:bCs/>
          <w:color w:val="000000"/>
          <w:szCs w:val="22"/>
          <w:shd w:val="clear" w:color="auto" w:fill="FFFFFF"/>
        </w:rPr>
      </w:pPr>
    </w:p>
    <w:p w14:paraId="2D519EFF" w14:textId="0D78B50F" w:rsidR="00226F10" w:rsidRPr="00226F10" w:rsidRDefault="00226F10" w:rsidP="009273D0">
      <w:pPr>
        <w:pStyle w:val="ListParagraph"/>
        <w:numPr>
          <w:ilvl w:val="0"/>
          <w:numId w:val="29"/>
        </w:numPr>
        <w:rPr>
          <w:rFonts w:asciiTheme="majorHAnsi" w:eastAsia="Times New Roman" w:hAnsiTheme="majorHAnsi"/>
          <w:b/>
          <w:bCs/>
          <w:color w:val="000000"/>
          <w:szCs w:val="22"/>
          <w:u w:val="single"/>
          <w:shd w:val="clear" w:color="auto" w:fill="FFFFFF"/>
        </w:rPr>
      </w:pPr>
      <w:r w:rsidRPr="00226F10">
        <w:rPr>
          <w:rFonts w:asciiTheme="majorHAnsi" w:eastAsia="Times New Roman" w:hAnsiTheme="majorHAnsi"/>
          <w:b/>
          <w:bCs/>
          <w:color w:val="000000"/>
          <w:szCs w:val="22"/>
          <w:u w:val="single"/>
          <w:shd w:val="clear" w:color="auto" w:fill="FFFFFF"/>
        </w:rPr>
        <w:t>Reference Standard</w:t>
      </w:r>
      <w:r w:rsidR="00F5070C" w:rsidRPr="00226F10">
        <w:rPr>
          <w:rFonts w:asciiTheme="majorHAnsi" w:eastAsia="Times New Roman" w:hAnsiTheme="majorHAnsi"/>
          <w:b/>
          <w:bCs/>
          <w:color w:val="000000"/>
          <w:szCs w:val="22"/>
          <w:u w:val="single"/>
          <w:shd w:val="clear" w:color="auto" w:fill="FFFFFF"/>
        </w:rPr>
        <w:t xml:space="preserve"> </w:t>
      </w:r>
    </w:p>
    <w:p w14:paraId="6254CF00" w14:textId="2F4D580E" w:rsidR="00F5070C" w:rsidRPr="00F5070C" w:rsidRDefault="00F5070C" w:rsidP="00226F10">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The default reference standard is sputum smear microscopy.  To change the reference standard for comparison in the Percent change in MDR-TB and cost Table, you can select the radio buttons on the right side of the table corresponding to the diagnostic test option that you wish to use as the reference.  </w:t>
      </w:r>
    </w:p>
    <w:p w14:paraId="0FEB9BEE" w14:textId="77777777" w:rsidR="007E7593" w:rsidRDefault="007E7593" w:rsidP="001D6413">
      <w:pPr>
        <w:pStyle w:val="Heading3"/>
        <w:spacing w:before="0" w:after="0"/>
        <w:ind w:firstLine="720"/>
        <w:rPr>
          <w:rFonts w:asciiTheme="majorHAnsi" w:hAnsiTheme="majorHAnsi"/>
          <w:sz w:val="24"/>
          <w:u w:val="single"/>
          <w:shd w:val="clear" w:color="auto" w:fill="FFFFFF"/>
        </w:rPr>
      </w:pPr>
    </w:p>
    <w:p w14:paraId="4D22DB52" w14:textId="08BAD38D" w:rsidR="00226F10" w:rsidRDefault="00226F10" w:rsidP="00226F10">
      <w:pPr>
        <w:pStyle w:val="ListParagraph"/>
        <w:ind w:left="108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Changing the reference standard will cause the number and cross bars corresponding the selected </w:t>
      </w:r>
      <w:r w:rsidR="00A27417">
        <w:rPr>
          <w:rFonts w:asciiTheme="majorHAnsi" w:eastAsia="Times New Roman" w:hAnsiTheme="majorHAnsi"/>
          <w:bCs/>
          <w:color w:val="000000"/>
          <w:szCs w:val="22"/>
          <w:shd w:val="clear" w:color="auto" w:fill="FFFFFF"/>
        </w:rPr>
        <w:t>reference</w:t>
      </w:r>
      <w:r>
        <w:rPr>
          <w:rFonts w:asciiTheme="majorHAnsi" w:eastAsia="Times New Roman" w:hAnsiTheme="majorHAnsi"/>
          <w:bCs/>
          <w:color w:val="000000"/>
          <w:szCs w:val="22"/>
          <w:shd w:val="clear" w:color="auto" w:fill="FFFFFF"/>
        </w:rPr>
        <w:t xml:space="preserve"> strategy to turn black in the graph above.  The Cost and Incidence estimates in the table will change to reflect the selected reference standard.</w:t>
      </w:r>
    </w:p>
    <w:p w14:paraId="39D22003" w14:textId="77777777" w:rsidR="00226F10" w:rsidRDefault="00226F10" w:rsidP="00226F10"/>
    <w:p w14:paraId="1C23B5DD" w14:textId="0516D076" w:rsidR="001A0A12" w:rsidRDefault="001A0A12" w:rsidP="00226F10"/>
    <w:p w14:paraId="210491A4" w14:textId="5747FD82" w:rsidR="001A0A12" w:rsidRDefault="001A0A12" w:rsidP="00226F10"/>
    <w:p w14:paraId="4753F674" w14:textId="7FD543DD" w:rsidR="001A0A12" w:rsidRDefault="001A0A12" w:rsidP="00226F10"/>
    <w:p w14:paraId="7B228A9E" w14:textId="33997BDC" w:rsidR="001A0A12" w:rsidRDefault="001A0A12" w:rsidP="00226F10"/>
    <w:p w14:paraId="772CBE5D" w14:textId="22316317" w:rsidR="001A0A12" w:rsidRDefault="001A0A12" w:rsidP="00226F10"/>
    <w:p w14:paraId="0A8FF671" w14:textId="5BB33DB9" w:rsidR="001A0A12" w:rsidRDefault="001A0A12" w:rsidP="00226F10"/>
    <w:p w14:paraId="4FEDFBE1" w14:textId="0653D048" w:rsidR="001A0A12" w:rsidRDefault="001A0A12" w:rsidP="00226F10"/>
    <w:p w14:paraId="77E4D4BB" w14:textId="586A071D" w:rsidR="001A0A12" w:rsidRDefault="001A0A12" w:rsidP="00226F10"/>
    <w:p w14:paraId="20C1FCA7" w14:textId="769FBCC6" w:rsidR="001A0A12" w:rsidRDefault="001A0A12" w:rsidP="00226F10"/>
    <w:p w14:paraId="4D0649BD" w14:textId="6919DE94" w:rsidR="001A0A12" w:rsidRDefault="001A0A12" w:rsidP="00226F10"/>
    <w:p w14:paraId="0547C4E9" w14:textId="207CCE47" w:rsidR="001A0A12" w:rsidRDefault="001A0A12" w:rsidP="00226F10"/>
    <w:p w14:paraId="2D59CBAE" w14:textId="6F022C98" w:rsidR="001A0A12" w:rsidRDefault="001A0A12" w:rsidP="00226F10"/>
    <w:p w14:paraId="68E78C0E" w14:textId="4175A2E7" w:rsidR="001A0A12" w:rsidRDefault="001A0A12" w:rsidP="00226F10"/>
    <w:p w14:paraId="15F4D79F" w14:textId="58F7501B" w:rsidR="001A0A12" w:rsidRDefault="001A0A12" w:rsidP="00226F10"/>
    <w:p w14:paraId="6D009CC4" w14:textId="22C913FF" w:rsidR="001A0A12" w:rsidRDefault="001A0A12" w:rsidP="00226F10"/>
    <w:p w14:paraId="4B8AF946" w14:textId="1710DE9A" w:rsidR="001A0A12" w:rsidRDefault="001A0A12" w:rsidP="00226F10"/>
    <w:p w14:paraId="2D89C5D4" w14:textId="7D387FED" w:rsidR="001A0A12" w:rsidRDefault="001A0A12" w:rsidP="00226F10"/>
    <w:p w14:paraId="19770FDD" w14:textId="7B9099F6" w:rsidR="001A0A12" w:rsidRDefault="001A0A12" w:rsidP="00226F10"/>
    <w:p w14:paraId="07A84D75" w14:textId="756F5DBD" w:rsidR="001A0A12" w:rsidRDefault="001A0A12" w:rsidP="00226F10"/>
    <w:p w14:paraId="5EB02F82" w14:textId="4C6C00BD" w:rsidR="001A0A12" w:rsidRDefault="001A0A12" w:rsidP="00226F10"/>
    <w:p w14:paraId="281B7C4C" w14:textId="66652DD9" w:rsidR="001A0A12" w:rsidRDefault="001A0A12" w:rsidP="00226F10"/>
    <w:p w14:paraId="417C42EE" w14:textId="529CB9D8" w:rsidR="001A0A12" w:rsidRDefault="001A0A12" w:rsidP="00226F10"/>
    <w:p w14:paraId="57207DB3" w14:textId="61926F67" w:rsidR="001A0A12" w:rsidRDefault="001A0A12" w:rsidP="00226F10"/>
    <w:p w14:paraId="148322AF" w14:textId="49C8BDC0" w:rsidR="001A0A12" w:rsidRDefault="001A0A12" w:rsidP="00226F10"/>
    <w:p w14:paraId="05D64136" w14:textId="352447D7" w:rsidR="001A0A12" w:rsidRDefault="001A0A12" w:rsidP="00226F10"/>
    <w:p w14:paraId="0790597C" w14:textId="4BE4DBD2" w:rsidR="001A0A12" w:rsidRDefault="001A0A12" w:rsidP="00226F10"/>
    <w:p w14:paraId="47C5AB9C" w14:textId="25D1E387" w:rsidR="001A0A12" w:rsidRDefault="001A0A12" w:rsidP="00226F10"/>
    <w:p w14:paraId="0555570B" w14:textId="00127C87" w:rsidR="001A0A12" w:rsidRDefault="001A0A12" w:rsidP="00226F10"/>
    <w:p w14:paraId="35F8EC88" w14:textId="603FE949" w:rsidR="001A0A12" w:rsidRDefault="001A0A12" w:rsidP="00226F10"/>
    <w:p w14:paraId="2996E557" w14:textId="0EE56FBD" w:rsidR="001A0A12" w:rsidRDefault="001A0A12" w:rsidP="00226F10"/>
    <w:p w14:paraId="1CE8FC78" w14:textId="77777777" w:rsidR="001A0A12" w:rsidRDefault="001A0A12" w:rsidP="00226F10"/>
    <w:p w14:paraId="312A5479" w14:textId="77777777" w:rsidR="001A0A12" w:rsidRDefault="001A0A12" w:rsidP="00226F10"/>
    <w:p w14:paraId="3FF7675F" w14:textId="77777777" w:rsidR="001A0A12" w:rsidRDefault="001A0A12" w:rsidP="00226F10"/>
    <w:p w14:paraId="114570F2" w14:textId="77777777" w:rsidR="001A0A12" w:rsidRDefault="001A0A12" w:rsidP="00226F10"/>
    <w:p w14:paraId="4670C4B8" w14:textId="77777777" w:rsidR="00DD1EB0" w:rsidRDefault="00DD1EB0" w:rsidP="00226F10"/>
    <w:p w14:paraId="6F379956" w14:textId="77777777" w:rsidR="00DD1EB0" w:rsidRPr="00226F10" w:rsidRDefault="00DD1EB0" w:rsidP="00226F10"/>
    <w:p w14:paraId="242BD9D8" w14:textId="1B3722F4" w:rsidR="001D6413" w:rsidRDefault="001D6413" w:rsidP="001D6413">
      <w:pPr>
        <w:pStyle w:val="Heading3"/>
        <w:spacing w:before="0" w:after="0"/>
        <w:ind w:firstLine="720"/>
        <w:rPr>
          <w:rFonts w:asciiTheme="majorHAnsi" w:hAnsiTheme="majorHAnsi"/>
          <w:sz w:val="24"/>
          <w:u w:val="single"/>
          <w:shd w:val="clear" w:color="auto" w:fill="FFFFFF"/>
        </w:rPr>
      </w:pPr>
      <w:bookmarkStart w:id="21" w:name="_Toc273092029"/>
      <w:r w:rsidRPr="009273D0">
        <w:rPr>
          <w:rFonts w:asciiTheme="majorHAnsi" w:hAnsiTheme="majorHAnsi"/>
          <w:sz w:val="24"/>
          <w:u w:val="single"/>
          <w:shd w:val="clear" w:color="auto" w:fill="FFFFFF"/>
        </w:rPr>
        <w:t>3.1.</w:t>
      </w:r>
      <w:r>
        <w:rPr>
          <w:rFonts w:asciiTheme="majorHAnsi" w:hAnsiTheme="majorHAnsi"/>
          <w:sz w:val="24"/>
          <w:u w:val="single"/>
          <w:shd w:val="clear" w:color="auto" w:fill="FFFFFF"/>
        </w:rPr>
        <w:t>3</w:t>
      </w:r>
      <w:r w:rsidRPr="009273D0">
        <w:rPr>
          <w:rFonts w:asciiTheme="majorHAnsi" w:hAnsiTheme="majorHAnsi"/>
          <w:sz w:val="24"/>
          <w:u w:val="single"/>
          <w:shd w:val="clear" w:color="auto" w:fill="FFFFFF"/>
        </w:rPr>
        <w:tab/>
      </w:r>
      <w:r>
        <w:rPr>
          <w:rFonts w:asciiTheme="majorHAnsi" w:hAnsiTheme="majorHAnsi"/>
          <w:sz w:val="24"/>
          <w:u w:val="single"/>
          <w:shd w:val="clear" w:color="auto" w:fill="FFFFFF"/>
        </w:rPr>
        <w:t>Summary Data</w:t>
      </w:r>
      <w:r w:rsidRPr="009273D0">
        <w:rPr>
          <w:rFonts w:asciiTheme="majorHAnsi" w:hAnsiTheme="majorHAnsi"/>
          <w:sz w:val="24"/>
          <w:u w:val="single"/>
          <w:shd w:val="clear" w:color="auto" w:fill="FFFFFF"/>
        </w:rPr>
        <w:t xml:space="preserve"> Tab</w:t>
      </w:r>
      <w:bookmarkEnd w:id="21"/>
    </w:p>
    <w:p w14:paraId="300AA7B1" w14:textId="2D5F9315" w:rsidR="001A0A12" w:rsidRDefault="001A0A12" w:rsidP="001A0A12">
      <w:pPr>
        <w:ind w:left="720"/>
        <w:rPr>
          <w:rFonts w:asciiTheme="majorHAnsi" w:hAnsiTheme="majorHAnsi"/>
        </w:rPr>
      </w:pPr>
      <w:r>
        <w:rPr>
          <w:rFonts w:asciiTheme="majorHAnsi" w:hAnsiTheme="majorHAnsi"/>
        </w:rPr>
        <w:t>The Summary Data Tab provides the user with a summary of the FlexDx TB Model results for TB and MDR Incidence, Mortality, Year 1, and Year 5 projections.</w:t>
      </w:r>
    </w:p>
    <w:p w14:paraId="469A4D97" w14:textId="77777777" w:rsidR="001A0A12" w:rsidRPr="001A0A12" w:rsidRDefault="001A0A12" w:rsidP="001A0A12">
      <w:pPr>
        <w:ind w:left="720"/>
        <w:rPr>
          <w:rFonts w:asciiTheme="majorHAnsi" w:hAnsiTheme="majorHAnsi"/>
        </w:rPr>
      </w:pPr>
    </w:p>
    <w:p w14:paraId="6A960EEF" w14:textId="7EA5C9B6" w:rsidR="00F5070C" w:rsidRDefault="001A0A12" w:rsidP="00F5070C">
      <w:pPr>
        <w:pStyle w:val="ListParagraph"/>
        <w:rPr>
          <w:rFonts w:asciiTheme="majorHAnsi" w:eastAsia="Times New Roman" w:hAnsiTheme="majorHAnsi"/>
          <w:b/>
          <w:bCs/>
          <w:color w:val="000000"/>
          <w:szCs w:val="22"/>
          <w:shd w:val="clear" w:color="auto" w:fill="FFFFFF"/>
        </w:rPr>
      </w:pPr>
      <w:r w:rsidRPr="001A0A12">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755520" behindDoc="0" locked="0" layoutInCell="1" allowOverlap="1" wp14:anchorId="5388631E" wp14:editId="29CB504A">
                <wp:simplePos x="0" y="0"/>
                <wp:positionH relativeFrom="column">
                  <wp:posOffset>1423035</wp:posOffset>
                </wp:positionH>
                <wp:positionV relativeFrom="paragraph">
                  <wp:posOffset>-3810</wp:posOffset>
                </wp:positionV>
                <wp:extent cx="1143000" cy="4572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DADECB" w14:textId="77777777" w:rsidR="003C4A25" w:rsidRPr="00A50801" w:rsidRDefault="003C4A25" w:rsidP="001A0A12">
                            <w:pP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5" o:spid="_x0000_s1058" type="#_x0000_t202" style="position:absolute;left:0;text-align:left;margin-left:112.05pt;margin-top:-.25pt;width:90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" filled="f" stroked="f">
                <v:textbox>
                  <w:txbxContent>
                    <w:p w14:paraId="4DDADECB" w14:textId="77777777" w:rsidR="00631717" w:rsidRPr="00A50801" w:rsidRDefault="00631717" w:rsidP="001A0A12">
                      <w:pP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p>
    <w:p w14:paraId="5CC9A3CB" w14:textId="3938573C" w:rsidR="007E7593" w:rsidRPr="001A0A12" w:rsidRDefault="001A0A12" w:rsidP="001A0A12">
      <w:pPr>
        <w:rPr>
          <w:rFonts w:asciiTheme="majorHAnsi" w:eastAsia="Times New Roman" w:hAnsiTheme="majorHAnsi"/>
          <w:b/>
          <w:bCs/>
          <w:color w:val="000000"/>
          <w:szCs w:val="22"/>
          <w:shd w:val="clear" w:color="auto" w:fill="FFFFFF"/>
        </w:rPr>
      </w:pPr>
      <w:r w:rsidRPr="001A0A12">
        <w:rPr>
          <w:rFonts w:asciiTheme="majorHAnsi" w:eastAsia="Times New Roman" w:hAnsiTheme="majorHAnsi"/>
          <w:b/>
          <w:bCs/>
          <w:noProof/>
          <w:color w:val="000000"/>
          <w:szCs w:val="22"/>
          <w:shd w:val="clear" w:color="auto" w:fill="FFFFFF"/>
        </w:rPr>
        <mc:AlternateContent>
          <mc:Choice Requires="wps">
            <w:drawing>
              <wp:anchor distT="0" distB="0" distL="114300" distR="114300" simplePos="0" relativeHeight="251754496" behindDoc="0" locked="0" layoutInCell="1" allowOverlap="1" wp14:anchorId="06CC1525" wp14:editId="3F5366C5">
                <wp:simplePos x="0" y="0"/>
                <wp:positionH relativeFrom="column">
                  <wp:posOffset>1597794</wp:posOffset>
                </wp:positionH>
                <wp:positionV relativeFrom="paragraph">
                  <wp:posOffset>22860</wp:posOffset>
                </wp:positionV>
                <wp:extent cx="696461" cy="272014"/>
                <wp:effectExtent l="50800" t="25400" r="15240" b="109220"/>
                <wp:wrapNone/>
                <wp:docPr id="204" name="Oval 204"/>
                <wp:cNvGraphicFramePr/>
                <a:graphic xmlns:a="http://schemas.openxmlformats.org/drawingml/2006/main">
                  <a:graphicData uri="http://schemas.microsoft.com/office/word/2010/wordprocessingShape">
                    <wps:wsp>
                      <wps:cNvSpPr/>
                      <wps:spPr>
                        <a:xfrm>
                          <a:off x="0" y="0"/>
                          <a:ext cx="696461" cy="272014"/>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36D98C4" w14:textId="77777777" w:rsidR="003C4A25" w:rsidRDefault="003C4A25" w:rsidP="001A0A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4" o:spid="_x0000_s1059" style="position:absolute;margin-left:125.8pt;margin-top:1.8pt;width:54.85pt;height:21.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" filled="f" strokecolor="red" strokeweight="1.5pt">
                <v:shadow on="t" opacity="22937f" mv:blur="40000f" origin=",.5" offset="0,23000emu"/>
                <v:textbox>
                  <w:txbxContent>
                    <w:p w14:paraId="136D98C4" w14:textId="77777777" w:rsidR="00631717" w:rsidRDefault="00631717" w:rsidP="001A0A12">
                      <w:pPr>
                        <w:jc w:val="center"/>
                      </w:pPr>
                    </w:p>
                  </w:txbxContent>
                </v:textbox>
              </v:oval>
            </w:pict>
          </mc:Fallback>
        </mc:AlternateContent>
      </w:r>
      <w:r>
        <w:rPr>
          <w:noProof/>
          <w:shd w:val="clear" w:color="auto" w:fill="FFFFFF"/>
        </w:rPr>
        <w:drawing>
          <wp:inline distT="0" distB="0" distL="0" distR="0" wp14:anchorId="228A31F3" wp14:editId="7DB058F3">
            <wp:extent cx="6208140" cy="5366218"/>
            <wp:effectExtent l="50800" t="50800" r="116840" b="120650"/>
            <wp:docPr id="2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8628" cy="5366640"/>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69F9BDE1" w14:textId="77777777" w:rsidR="007E7593" w:rsidRPr="00F5070C" w:rsidRDefault="007E7593" w:rsidP="00F5070C">
      <w:pPr>
        <w:pStyle w:val="ListParagraph"/>
        <w:rPr>
          <w:rFonts w:asciiTheme="majorHAnsi" w:eastAsia="Times New Roman" w:hAnsiTheme="majorHAnsi"/>
          <w:b/>
          <w:bCs/>
          <w:color w:val="000000"/>
          <w:szCs w:val="22"/>
          <w:shd w:val="clear" w:color="auto" w:fill="FFFFFF"/>
        </w:rPr>
      </w:pPr>
    </w:p>
    <w:p w14:paraId="19C7E229" w14:textId="2286DAEE" w:rsidR="00F5070C" w:rsidRPr="003808D3" w:rsidRDefault="00F5070C" w:rsidP="00F5070C">
      <w:pPr>
        <w:pStyle w:val="ListParagraph"/>
        <w:numPr>
          <w:ilvl w:val="0"/>
          <w:numId w:val="21"/>
        </w:numPr>
        <w:ind w:left="720"/>
        <w:rPr>
          <w:rFonts w:asciiTheme="majorHAnsi" w:eastAsia="Times New Roman" w:hAnsiTheme="majorHAnsi"/>
          <w:b/>
          <w:bCs/>
          <w:color w:val="000000"/>
          <w:szCs w:val="22"/>
          <w:u w:val="single"/>
          <w:shd w:val="clear" w:color="auto" w:fill="FFFFFF"/>
        </w:rPr>
      </w:pPr>
      <w:r w:rsidRPr="003808D3">
        <w:rPr>
          <w:rFonts w:asciiTheme="majorHAnsi" w:eastAsia="Times New Roman" w:hAnsiTheme="majorHAnsi"/>
          <w:b/>
          <w:bCs/>
          <w:color w:val="000000"/>
          <w:szCs w:val="22"/>
          <w:u w:val="single"/>
          <w:shd w:val="clear" w:color="auto" w:fill="FFFFFF"/>
        </w:rPr>
        <w:t xml:space="preserve">Comparison </w:t>
      </w:r>
      <w:r w:rsidR="00F41840" w:rsidRPr="00F41840">
        <w:rPr>
          <w:rFonts w:asciiTheme="majorHAnsi" w:eastAsia="Times New Roman" w:hAnsiTheme="majorHAnsi"/>
          <w:b/>
          <w:bCs/>
          <w:color w:val="000000"/>
          <w:szCs w:val="22"/>
          <w:u w:val="single"/>
          <w:shd w:val="clear" w:color="auto" w:fill="FFFFFF"/>
        </w:rPr>
        <w:t>of Diagnostic Strategy Impacts</w:t>
      </w:r>
      <w:r w:rsidR="00F41840" w:rsidRPr="00F5070C">
        <w:rPr>
          <w:rFonts w:asciiTheme="majorHAnsi" w:eastAsia="Times New Roman" w:hAnsiTheme="majorHAnsi"/>
          <w:b/>
          <w:bCs/>
          <w:color w:val="000000"/>
          <w:szCs w:val="22"/>
          <w:shd w:val="clear" w:color="auto" w:fill="FFFFFF"/>
        </w:rPr>
        <w:t xml:space="preserve"> </w:t>
      </w:r>
      <w:proofErr w:type="spellStart"/>
      <w:r w:rsidRPr="003808D3">
        <w:rPr>
          <w:rFonts w:asciiTheme="majorHAnsi" w:eastAsia="Times New Roman" w:hAnsiTheme="majorHAnsi"/>
          <w:b/>
          <w:bCs/>
          <w:color w:val="000000"/>
          <w:szCs w:val="22"/>
          <w:u w:val="single"/>
          <w:shd w:val="clear" w:color="auto" w:fill="FFFFFF"/>
        </w:rPr>
        <w:t>Bargraph</w:t>
      </w:r>
      <w:proofErr w:type="spellEnd"/>
      <w:r w:rsidRPr="003808D3">
        <w:rPr>
          <w:rFonts w:asciiTheme="majorHAnsi" w:eastAsia="Times New Roman" w:hAnsiTheme="majorHAnsi"/>
          <w:b/>
          <w:bCs/>
          <w:color w:val="000000"/>
          <w:szCs w:val="22"/>
          <w:u w:val="single"/>
          <w:shd w:val="clear" w:color="auto" w:fill="FFFFFF"/>
        </w:rPr>
        <w:t xml:space="preserve"> </w:t>
      </w:r>
    </w:p>
    <w:p w14:paraId="243BF19F" w14:textId="4D6DF9FD" w:rsidR="00F5070C" w:rsidRPr="00F41840" w:rsidRDefault="00F5070C" w:rsidP="00F41840">
      <w:pPr>
        <w:ind w:left="720"/>
        <w:rPr>
          <w:rFonts w:asciiTheme="majorHAnsi" w:eastAsia="Times New Roman" w:hAnsiTheme="majorHAnsi"/>
          <w:b/>
          <w:bCs/>
          <w:color w:val="000000"/>
          <w:szCs w:val="22"/>
          <w:shd w:val="clear" w:color="auto" w:fill="FFFFFF"/>
        </w:rPr>
      </w:pPr>
      <w:r w:rsidRPr="00F41840">
        <w:rPr>
          <w:rFonts w:asciiTheme="majorHAnsi" w:eastAsia="Times New Roman" w:hAnsiTheme="majorHAnsi"/>
          <w:bCs/>
          <w:color w:val="000000"/>
          <w:szCs w:val="22"/>
          <w:shd w:val="clear" w:color="auto" w:fill="FFFFFF"/>
        </w:rPr>
        <w:t xml:space="preserve">This graph shows </w:t>
      </w:r>
      <w:r w:rsidR="00F41840">
        <w:rPr>
          <w:rFonts w:asciiTheme="majorHAnsi" w:eastAsia="Times New Roman" w:hAnsiTheme="majorHAnsi"/>
          <w:bCs/>
          <w:color w:val="000000"/>
          <w:szCs w:val="22"/>
          <w:shd w:val="clear" w:color="auto" w:fill="FFFFFF"/>
        </w:rPr>
        <w:t xml:space="preserve">the impact of the </w:t>
      </w:r>
      <w:r w:rsidR="00F41840" w:rsidRPr="00F41840">
        <w:rPr>
          <w:rFonts w:asciiTheme="majorHAnsi" w:eastAsia="Times New Roman" w:hAnsiTheme="majorHAnsi"/>
          <w:bCs/>
          <w:color w:val="000000"/>
          <w:szCs w:val="22"/>
          <w:shd w:val="clear" w:color="auto" w:fill="FFFFFF"/>
        </w:rPr>
        <w:t>diagnostic strateg</w:t>
      </w:r>
      <w:r w:rsidR="00F41840">
        <w:rPr>
          <w:rFonts w:asciiTheme="majorHAnsi" w:eastAsia="Times New Roman" w:hAnsiTheme="majorHAnsi"/>
          <w:bCs/>
          <w:color w:val="000000"/>
          <w:szCs w:val="22"/>
          <w:shd w:val="clear" w:color="auto" w:fill="FFFFFF"/>
        </w:rPr>
        <w:t>ies</w:t>
      </w:r>
      <w:r w:rsidR="00F41840" w:rsidRPr="00F41840">
        <w:rPr>
          <w:rFonts w:asciiTheme="majorHAnsi" w:eastAsia="Times New Roman" w:hAnsiTheme="majorHAnsi"/>
          <w:bCs/>
          <w:color w:val="000000"/>
          <w:szCs w:val="22"/>
          <w:shd w:val="clear" w:color="auto" w:fill="FFFFFF"/>
        </w:rPr>
        <w:t xml:space="preserve"> on percentage change in annual TB incidence, MDR-TB incidence, </w:t>
      </w:r>
      <w:proofErr w:type="gramStart"/>
      <w:r w:rsidR="00F41840" w:rsidRPr="00F41840">
        <w:rPr>
          <w:rFonts w:asciiTheme="majorHAnsi" w:eastAsia="Times New Roman" w:hAnsiTheme="majorHAnsi"/>
          <w:bCs/>
          <w:color w:val="000000"/>
          <w:szCs w:val="22"/>
          <w:shd w:val="clear" w:color="auto" w:fill="FFFFFF"/>
        </w:rPr>
        <w:t>TB</w:t>
      </w:r>
      <w:proofErr w:type="gramEnd"/>
      <w:r w:rsidR="00F41840" w:rsidRPr="00F41840">
        <w:rPr>
          <w:rFonts w:asciiTheme="majorHAnsi" w:eastAsia="Times New Roman" w:hAnsiTheme="majorHAnsi"/>
          <w:bCs/>
          <w:color w:val="000000"/>
          <w:szCs w:val="22"/>
          <w:shd w:val="clear" w:color="auto" w:fill="FFFFFF"/>
        </w:rPr>
        <w:t xml:space="preserve"> mortality after 5 years, and implementation costs.  </w:t>
      </w:r>
      <w:r w:rsidR="00F41840">
        <w:rPr>
          <w:rFonts w:asciiTheme="majorHAnsi" w:eastAsia="Times New Roman" w:hAnsiTheme="majorHAnsi"/>
          <w:bCs/>
          <w:color w:val="000000"/>
          <w:szCs w:val="22"/>
          <w:shd w:val="clear" w:color="auto" w:fill="FFFFFF"/>
        </w:rPr>
        <w:t>T</w:t>
      </w:r>
      <w:r w:rsidRPr="00F41840">
        <w:rPr>
          <w:rFonts w:asciiTheme="majorHAnsi" w:eastAsia="Times New Roman" w:hAnsiTheme="majorHAnsi"/>
          <w:bCs/>
          <w:color w:val="000000"/>
          <w:szCs w:val="22"/>
          <w:shd w:val="clear" w:color="auto" w:fill="FFFFFF"/>
        </w:rPr>
        <w:t xml:space="preserve">he </w:t>
      </w:r>
      <w:r w:rsidR="00F41840">
        <w:rPr>
          <w:rFonts w:asciiTheme="majorHAnsi" w:eastAsia="Times New Roman" w:hAnsiTheme="majorHAnsi"/>
          <w:bCs/>
          <w:color w:val="000000"/>
          <w:szCs w:val="22"/>
          <w:shd w:val="clear" w:color="auto" w:fill="FFFFFF"/>
        </w:rPr>
        <w:t xml:space="preserve">graph displays the </w:t>
      </w:r>
      <w:r w:rsidRPr="00F41840">
        <w:rPr>
          <w:rFonts w:asciiTheme="majorHAnsi" w:eastAsia="Times New Roman" w:hAnsiTheme="majorHAnsi"/>
          <w:bCs/>
          <w:color w:val="000000"/>
          <w:szCs w:val="22"/>
          <w:shd w:val="clear" w:color="auto" w:fill="FFFFFF"/>
        </w:rPr>
        <w:t xml:space="preserve">projected percent change as it increases or decreases for TB Incidence, MDR Incidence, TB Mortality, Year 1 Costs, and Year 5 Costs comparing </w:t>
      </w:r>
      <w:r w:rsidR="00F41840">
        <w:rPr>
          <w:rFonts w:asciiTheme="majorHAnsi" w:eastAsia="Times New Roman" w:hAnsiTheme="majorHAnsi"/>
          <w:bCs/>
          <w:color w:val="000000"/>
          <w:szCs w:val="22"/>
          <w:shd w:val="clear" w:color="auto" w:fill="FFFFFF"/>
        </w:rPr>
        <w:t>each of the diagnostic s</w:t>
      </w:r>
      <w:r w:rsidRPr="00F41840">
        <w:rPr>
          <w:rFonts w:asciiTheme="majorHAnsi" w:eastAsia="Times New Roman" w:hAnsiTheme="majorHAnsi"/>
          <w:bCs/>
          <w:color w:val="000000"/>
          <w:szCs w:val="22"/>
          <w:shd w:val="clear" w:color="auto" w:fill="FFFFFF"/>
        </w:rPr>
        <w:t>trategies to Baseline (smear).</w:t>
      </w:r>
    </w:p>
    <w:p w14:paraId="6F2E447F" w14:textId="77777777" w:rsidR="00566955" w:rsidRDefault="00566955" w:rsidP="00566955">
      <w:pPr>
        <w:pStyle w:val="ListParagraph"/>
        <w:ind w:left="1440"/>
        <w:rPr>
          <w:rFonts w:asciiTheme="majorHAnsi" w:eastAsia="Times New Roman" w:hAnsiTheme="majorHAnsi"/>
          <w:b/>
          <w:bCs/>
          <w:color w:val="000000"/>
          <w:szCs w:val="22"/>
          <w:shd w:val="clear" w:color="auto" w:fill="FFFFFF"/>
        </w:rPr>
      </w:pPr>
    </w:p>
    <w:p w14:paraId="6614E643" w14:textId="77777777" w:rsidR="00F41840" w:rsidRPr="00F5070C" w:rsidRDefault="00F41840" w:rsidP="00566955">
      <w:pPr>
        <w:pStyle w:val="ListParagraph"/>
        <w:ind w:left="1440"/>
        <w:rPr>
          <w:rFonts w:asciiTheme="majorHAnsi" w:eastAsia="Times New Roman" w:hAnsiTheme="majorHAnsi"/>
          <w:b/>
          <w:bCs/>
          <w:color w:val="000000"/>
          <w:szCs w:val="22"/>
          <w:shd w:val="clear" w:color="auto" w:fill="FFFFFF"/>
        </w:rPr>
      </w:pPr>
    </w:p>
    <w:p w14:paraId="2AB1397A" w14:textId="77777777" w:rsidR="00F5070C" w:rsidRPr="00F41840" w:rsidRDefault="00F5070C" w:rsidP="00F5070C">
      <w:pPr>
        <w:pStyle w:val="ListParagraph"/>
        <w:numPr>
          <w:ilvl w:val="0"/>
          <w:numId w:val="26"/>
        </w:numPr>
        <w:rPr>
          <w:rFonts w:asciiTheme="majorHAnsi" w:eastAsia="Times New Roman" w:hAnsiTheme="majorHAnsi"/>
          <w:bCs/>
          <w:color w:val="000000"/>
          <w:szCs w:val="22"/>
          <w:u w:val="single"/>
          <w:shd w:val="clear" w:color="auto" w:fill="FFFFFF"/>
        </w:rPr>
      </w:pPr>
      <w:r w:rsidRPr="00F41840">
        <w:rPr>
          <w:rFonts w:asciiTheme="majorHAnsi" w:eastAsia="Times New Roman" w:hAnsiTheme="majorHAnsi"/>
          <w:b/>
          <w:bCs/>
          <w:color w:val="000000"/>
          <w:szCs w:val="22"/>
          <w:u w:val="single"/>
          <w:shd w:val="clear" w:color="auto" w:fill="FFFFFF"/>
        </w:rPr>
        <w:t>Comparison of Diagnostic Strategy Impacts Table</w:t>
      </w:r>
    </w:p>
    <w:p w14:paraId="6BF6D98E" w14:textId="77777777" w:rsidR="00F5070C" w:rsidRPr="00F41840" w:rsidRDefault="00F5070C" w:rsidP="00F41840">
      <w:pPr>
        <w:ind w:left="720"/>
        <w:rPr>
          <w:rFonts w:asciiTheme="majorHAnsi" w:eastAsia="Times New Roman" w:hAnsiTheme="majorHAnsi"/>
          <w:bCs/>
          <w:color w:val="000000"/>
          <w:szCs w:val="22"/>
          <w:shd w:val="clear" w:color="auto" w:fill="FFFFFF"/>
        </w:rPr>
      </w:pPr>
      <w:r w:rsidRPr="00F41840">
        <w:rPr>
          <w:rFonts w:asciiTheme="majorHAnsi" w:eastAsia="Times New Roman" w:hAnsiTheme="majorHAnsi"/>
          <w:bCs/>
          <w:color w:val="000000"/>
          <w:szCs w:val="22"/>
          <w:shd w:val="clear" w:color="auto" w:fill="FFFFFF"/>
        </w:rPr>
        <w:t xml:space="preserve">This table displays the projected changes in TB Incidence, MDR Incidence, TB Mortality, Year 1 Costs, and Year 5 Costs as a percent </w:t>
      </w:r>
      <w:r w:rsidRPr="00F41840">
        <w:rPr>
          <w:rFonts w:asciiTheme="majorHAnsi" w:eastAsia="Times New Roman" w:hAnsiTheme="majorHAnsi"/>
          <w:bCs/>
          <w:i/>
          <w:color w:val="000000"/>
          <w:szCs w:val="22"/>
          <w:shd w:val="clear" w:color="auto" w:fill="FFFFFF"/>
        </w:rPr>
        <w:t>decrease</w:t>
      </w:r>
      <w:r w:rsidRPr="00F41840">
        <w:rPr>
          <w:rFonts w:asciiTheme="majorHAnsi" w:eastAsia="Times New Roman" w:hAnsiTheme="majorHAnsi"/>
          <w:bCs/>
          <w:color w:val="000000"/>
          <w:szCs w:val="22"/>
          <w:shd w:val="clear" w:color="auto" w:fill="FFFFFF"/>
        </w:rPr>
        <w:t xml:space="preserve"> (</w:t>
      </w:r>
      <w:r w:rsidRPr="00F41840">
        <w:rPr>
          <w:rFonts w:asciiTheme="majorHAnsi" w:eastAsia="Times New Roman" w:hAnsiTheme="majorHAnsi"/>
          <w:b/>
          <w:bCs/>
          <w:i/>
          <w:color w:val="008000"/>
          <w:szCs w:val="22"/>
          <w:shd w:val="clear" w:color="auto" w:fill="FFFFFF"/>
        </w:rPr>
        <w:t>green</w:t>
      </w:r>
      <w:r w:rsidRPr="00F41840">
        <w:rPr>
          <w:rFonts w:asciiTheme="majorHAnsi" w:eastAsia="Times New Roman" w:hAnsiTheme="majorHAnsi"/>
          <w:bCs/>
          <w:color w:val="000000"/>
          <w:szCs w:val="22"/>
          <w:shd w:val="clear" w:color="auto" w:fill="FFFFFF"/>
        </w:rPr>
        <w:t xml:space="preserve">) or </w:t>
      </w:r>
      <w:r w:rsidRPr="00F41840">
        <w:rPr>
          <w:rFonts w:asciiTheme="majorHAnsi" w:eastAsia="Times New Roman" w:hAnsiTheme="majorHAnsi"/>
          <w:bCs/>
          <w:i/>
          <w:color w:val="000000"/>
          <w:szCs w:val="22"/>
          <w:shd w:val="clear" w:color="auto" w:fill="FFFFFF"/>
        </w:rPr>
        <w:t>increase</w:t>
      </w:r>
      <w:r w:rsidRPr="00F41840">
        <w:rPr>
          <w:rFonts w:asciiTheme="majorHAnsi" w:eastAsia="Times New Roman" w:hAnsiTheme="majorHAnsi"/>
          <w:bCs/>
          <w:color w:val="000000"/>
          <w:szCs w:val="22"/>
          <w:shd w:val="clear" w:color="auto" w:fill="FFFFFF"/>
        </w:rPr>
        <w:t xml:space="preserve"> (</w:t>
      </w:r>
      <w:r w:rsidRPr="00F41840">
        <w:rPr>
          <w:rFonts w:asciiTheme="majorHAnsi" w:eastAsia="Times New Roman" w:hAnsiTheme="majorHAnsi"/>
          <w:b/>
          <w:bCs/>
          <w:i/>
          <w:color w:val="FF0000"/>
          <w:szCs w:val="22"/>
          <w:shd w:val="clear" w:color="auto" w:fill="FFFFFF"/>
        </w:rPr>
        <w:t>red</w:t>
      </w:r>
      <w:r w:rsidRPr="00F41840">
        <w:rPr>
          <w:rFonts w:asciiTheme="majorHAnsi" w:eastAsia="Times New Roman" w:hAnsiTheme="majorHAnsi"/>
          <w:bCs/>
          <w:color w:val="000000"/>
          <w:szCs w:val="22"/>
          <w:shd w:val="clear" w:color="auto" w:fill="FFFFFF"/>
        </w:rPr>
        <w:t>) for All Strategies compared to the Baseline (smear) diagnostic scenario.</w:t>
      </w:r>
    </w:p>
    <w:p w14:paraId="071F24F9" w14:textId="77777777" w:rsidR="00790D1D" w:rsidRDefault="00790D1D" w:rsidP="00D32A05">
      <w:pPr>
        <w:pStyle w:val="Heading2"/>
        <w:spacing w:before="0" w:after="0"/>
        <w:rPr>
          <w:rFonts w:asciiTheme="majorHAnsi" w:hAnsiTheme="majorHAnsi"/>
          <w:i w:val="0"/>
          <w:sz w:val="24"/>
          <w:szCs w:val="24"/>
        </w:rPr>
      </w:pPr>
    </w:p>
    <w:p w14:paraId="48387B31" w14:textId="77777777" w:rsidR="00B771A9" w:rsidRDefault="00B771A9" w:rsidP="00045E54"/>
    <w:p w14:paraId="4702D986" w14:textId="77777777" w:rsidR="00045E54" w:rsidRPr="00045E54" w:rsidRDefault="00045E54" w:rsidP="00045E54"/>
    <w:p w14:paraId="47DE1420" w14:textId="04F54511" w:rsidR="008D5235" w:rsidRPr="00790D1D" w:rsidRDefault="00D546E1" w:rsidP="00790D1D">
      <w:pPr>
        <w:pStyle w:val="Heading2"/>
        <w:spacing w:before="0" w:after="0"/>
        <w:ind w:firstLine="720"/>
        <w:rPr>
          <w:rFonts w:asciiTheme="majorHAnsi" w:hAnsiTheme="majorHAnsi"/>
          <w:i w:val="0"/>
          <w:sz w:val="24"/>
          <w:szCs w:val="24"/>
          <w:u w:val="single"/>
        </w:rPr>
      </w:pPr>
      <w:bookmarkStart w:id="22" w:name="_Toc273092030"/>
      <w:r w:rsidRPr="00790D1D">
        <w:rPr>
          <w:rFonts w:asciiTheme="majorHAnsi" w:hAnsiTheme="majorHAnsi"/>
          <w:i w:val="0"/>
          <w:sz w:val="24"/>
          <w:szCs w:val="24"/>
          <w:u w:val="single"/>
        </w:rPr>
        <w:t>3.</w:t>
      </w:r>
      <w:r w:rsidR="00566955">
        <w:rPr>
          <w:rFonts w:asciiTheme="majorHAnsi" w:hAnsiTheme="majorHAnsi"/>
          <w:i w:val="0"/>
          <w:sz w:val="24"/>
          <w:szCs w:val="24"/>
          <w:u w:val="single"/>
        </w:rPr>
        <w:t>2</w:t>
      </w:r>
      <w:r w:rsidRPr="00790D1D">
        <w:rPr>
          <w:rFonts w:asciiTheme="majorHAnsi" w:hAnsiTheme="majorHAnsi"/>
          <w:i w:val="0"/>
          <w:sz w:val="24"/>
          <w:szCs w:val="24"/>
          <w:u w:val="single"/>
        </w:rPr>
        <w:t xml:space="preserve"> </w:t>
      </w:r>
      <w:r w:rsidR="00790D1D" w:rsidRPr="00790D1D">
        <w:rPr>
          <w:rFonts w:asciiTheme="majorHAnsi" w:hAnsiTheme="majorHAnsi"/>
          <w:i w:val="0"/>
          <w:sz w:val="24"/>
          <w:szCs w:val="24"/>
          <w:u w:val="single"/>
        </w:rPr>
        <w:tab/>
      </w:r>
      <w:r w:rsidR="00475AEF">
        <w:rPr>
          <w:rFonts w:asciiTheme="majorHAnsi" w:hAnsiTheme="majorHAnsi"/>
          <w:i w:val="0"/>
          <w:sz w:val="24"/>
          <w:szCs w:val="24"/>
          <w:u w:val="single"/>
        </w:rPr>
        <w:t xml:space="preserve">Output when </w:t>
      </w:r>
      <w:r w:rsidR="00566955">
        <w:rPr>
          <w:rFonts w:asciiTheme="majorHAnsi" w:hAnsiTheme="majorHAnsi"/>
          <w:i w:val="0"/>
          <w:sz w:val="24"/>
          <w:szCs w:val="24"/>
          <w:u w:val="single"/>
        </w:rPr>
        <w:t>r</w:t>
      </w:r>
      <w:r w:rsidR="00475AEF">
        <w:rPr>
          <w:rFonts w:asciiTheme="majorHAnsi" w:hAnsiTheme="majorHAnsi"/>
          <w:i w:val="0"/>
          <w:sz w:val="24"/>
          <w:szCs w:val="24"/>
          <w:u w:val="single"/>
        </w:rPr>
        <w:t xml:space="preserve">unning with </w:t>
      </w:r>
      <w:r w:rsidR="00475AEF" w:rsidRPr="00475AEF">
        <w:rPr>
          <w:rFonts w:asciiTheme="majorHAnsi" w:hAnsiTheme="majorHAnsi"/>
          <w:bCs/>
          <w:i w:val="0"/>
          <w:sz w:val="24"/>
          <w:szCs w:val="24"/>
          <w:u w:val="single"/>
        </w:rPr>
        <w:t>User Input Values for a Single Strategy</w:t>
      </w:r>
      <w:bookmarkEnd w:id="22"/>
      <w:r w:rsidR="00475AEF" w:rsidRPr="00475AEF">
        <w:rPr>
          <w:rFonts w:asciiTheme="majorHAnsi" w:hAnsiTheme="majorHAnsi"/>
          <w:sz w:val="24"/>
          <w:szCs w:val="24"/>
          <w:u w:val="single"/>
        </w:rPr>
        <w:t xml:space="preserve"> </w:t>
      </w:r>
    </w:p>
    <w:p w14:paraId="5AA11450" w14:textId="77777777" w:rsidR="00790D1D" w:rsidRDefault="00790D1D" w:rsidP="00B07DE0">
      <w:pPr>
        <w:ind w:left="720"/>
        <w:rPr>
          <w:rFonts w:asciiTheme="majorHAnsi" w:eastAsia="Times New Roman" w:hAnsiTheme="majorHAnsi"/>
          <w:bCs/>
          <w:color w:val="000000"/>
          <w:szCs w:val="22"/>
          <w:shd w:val="clear" w:color="auto" w:fill="FFFFFF"/>
        </w:rPr>
      </w:pPr>
    </w:p>
    <w:p w14:paraId="3EE52E43" w14:textId="2ECA3398" w:rsidR="009D2259" w:rsidRDefault="007653F8" w:rsidP="00B07DE0">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Users can choose to run the FlexDx TB Model using User Input Values to assess the impact of any single diagnostic strategy in their setting.</w:t>
      </w:r>
    </w:p>
    <w:p w14:paraId="792C9C59" w14:textId="77777777" w:rsidR="009D2259" w:rsidRDefault="009D2259" w:rsidP="00B07DE0">
      <w:pPr>
        <w:ind w:left="720"/>
        <w:rPr>
          <w:rFonts w:asciiTheme="majorHAnsi" w:eastAsia="Times New Roman" w:hAnsiTheme="majorHAnsi"/>
          <w:bCs/>
          <w:color w:val="000000"/>
          <w:szCs w:val="22"/>
          <w:shd w:val="clear" w:color="auto" w:fill="FFFFFF"/>
        </w:rPr>
      </w:pPr>
    </w:p>
    <w:p w14:paraId="7B7C3366" w14:textId="2C62005D" w:rsidR="00BA4D3D" w:rsidRDefault="00BA4D3D" w:rsidP="00BA4D3D">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The model options reflecting the Epidemiological Scenario and Cost parameter values that were </w:t>
      </w:r>
      <w:r w:rsidR="009D2259">
        <w:rPr>
          <w:rFonts w:asciiTheme="majorHAnsi" w:eastAsia="Times New Roman" w:hAnsiTheme="majorHAnsi"/>
          <w:bCs/>
          <w:color w:val="000000"/>
          <w:szCs w:val="22"/>
          <w:shd w:val="clear" w:color="auto" w:fill="FFFFFF"/>
        </w:rPr>
        <w:t>input by the user</w:t>
      </w:r>
      <w:r>
        <w:rPr>
          <w:rFonts w:asciiTheme="majorHAnsi" w:eastAsia="Times New Roman" w:hAnsiTheme="majorHAnsi"/>
          <w:bCs/>
          <w:color w:val="000000"/>
          <w:szCs w:val="22"/>
          <w:shd w:val="clear" w:color="auto" w:fill="FFFFFF"/>
        </w:rPr>
        <w:t xml:space="preserve"> to generate the </w:t>
      </w:r>
      <w:r w:rsidR="009D2259">
        <w:rPr>
          <w:rFonts w:asciiTheme="majorHAnsi" w:eastAsia="Times New Roman" w:hAnsiTheme="majorHAnsi"/>
          <w:bCs/>
          <w:color w:val="000000"/>
          <w:szCs w:val="22"/>
          <w:shd w:val="clear" w:color="auto" w:fill="FFFFFF"/>
        </w:rPr>
        <w:t xml:space="preserve">FlexDx Model </w:t>
      </w:r>
      <w:r>
        <w:rPr>
          <w:rFonts w:asciiTheme="majorHAnsi" w:eastAsia="Times New Roman" w:hAnsiTheme="majorHAnsi"/>
          <w:bCs/>
          <w:color w:val="000000"/>
          <w:szCs w:val="22"/>
          <w:shd w:val="clear" w:color="auto" w:fill="FFFFFF"/>
        </w:rPr>
        <w:t xml:space="preserve">results are displayed at the top of the </w:t>
      </w:r>
      <w:r w:rsidR="009D2259">
        <w:rPr>
          <w:rFonts w:asciiTheme="majorHAnsi" w:eastAsia="Times New Roman" w:hAnsiTheme="majorHAnsi"/>
          <w:bCs/>
          <w:color w:val="000000"/>
          <w:szCs w:val="22"/>
          <w:shd w:val="clear" w:color="auto" w:fill="FFFFFF"/>
        </w:rPr>
        <w:t>results page</w:t>
      </w:r>
      <w:r>
        <w:rPr>
          <w:rFonts w:asciiTheme="majorHAnsi" w:eastAsia="Times New Roman" w:hAnsiTheme="majorHAnsi"/>
          <w:bCs/>
          <w:color w:val="000000"/>
          <w:szCs w:val="22"/>
          <w:shd w:val="clear" w:color="auto" w:fill="FFFFFF"/>
        </w:rPr>
        <w:t xml:space="preserve">.  If the values for any of the parameters are </w:t>
      </w:r>
      <w:r w:rsidR="009D2259">
        <w:rPr>
          <w:rFonts w:asciiTheme="majorHAnsi" w:eastAsia="Times New Roman" w:hAnsiTheme="majorHAnsi"/>
          <w:bCs/>
          <w:color w:val="000000"/>
          <w:szCs w:val="22"/>
          <w:shd w:val="clear" w:color="auto" w:fill="FFFFFF"/>
        </w:rPr>
        <w:t>incorrect</w:t>
      </w:r>
      <w:r>
        <w:rPr>
          <w:rFonts w:asciiTheme="majorHAnsi" w:eastAsia="Times New Roman" w:hAnsiTheme="majorHAnsi"/>
          <w:bCs/>
          <w:color w:val="000000"/>
          <w:szCs w:val="22"/>
          <w:shd w:val="clear" w:color="auto" w:fill="FFFFFF"/>
        </w:rPr>
        <w:t>, users can click the ‘Back to Inputs’ button to return to the model inputs page and adjust the values as necessary.</w:t>
      </w:r>
    </w:p>
    <w:p w14:paraId="66F883F1" w14:textId="77777777" w:rsidR="003A6EC2" w:rsidRDefault="003A6EC2" w:rsidP="00BA4D3D">
      <w:pPr>
        <w:ind w:left="720"/>
        <w:rPr>
          <w:rFonts w:asciiTheme="majorHAnsi" w:eastAsia="Times New Roman" w:hAnsiTheme="majorHAnsi"/>
          <w:bCs/>
          <w:color w:val="000000"/>
          <w:szCs w:val="22"/>
          <w:shd w:val="clear" w:color="auto" w:fill="FFFFFF"/>
        </w:rPr>
      </w:pPr>
    </w:p>
    <w:p w14:paraId="66EAA265" w14:textId="77777777" w:rsidR="003A6EC2" w:rsidRDefault="003A6EC2" w:rsidP="00BA4D3D">
      <w:pPr>
        <w:ind w:left="720"/>
        <w:rPr>
          <w:rFonts w:asciiTheme="majorHAnsi" w:eastAsia="Times New Roman" w:hAnsiTheme="majorHAnsi"/>
          <w:bCs/>
          <w:color w:val="000000"/>
          <w:szCs w:val="22"/>
          <w:shd w:val="clear" w:color="auto" w:fill="FFFFFF"/>
        </w:rPr>
      </w:pPr>
    </w:p>
    <w:p w14:paraId="2FE63056" w14:textId="28D375B3" w:rsidR="00B7114E" w:rsidRDefault="00B7114E" w:rsidP="00BA4D3D">
      <w:pPr>
        <w:ind w:left="720"/>
        <w:rPr>
          <w:rFonts w:asciiTheme="majorHAnsi" w:eastAsia="Times New Roman" w:hAnsiTheme="majorHAnsi"/>
          <w:bCs/>
          <w:color w:val="000000"/>
          <w:szCs w:val="22"/>
          <w:shd w:val="clear" w:color="auto" w:fill="FFFFFF"/>
        </w:rPr>
      </w:pPr>
      <w:r w:rsidRPr="00B7114E">
        <w:rPr>
          <w:rFonts w:asciiTheme="majorHAnsi" w:eastAsia="Times New Roman" w:hAnsiTheme="majorHAnsi"/>
          <w:bCs/>
          <w:noProof/>
          <w:color w:val="000000"/>
          <w:szCs w:val="22"/>
          <w:shd w:val="clear" w:color="auto" w:fill="FFFFFF"/>
        </w:rPr>
        <mc:AlternateContent>
          <mc:Choice Requires="wps">
            <w:drawing>
              <wp:anchor distT="0" distB="0" distL="114300" distR="114300" simplePos="0" relativeHeight="251762688" behindDoc="0" locked="0" layoutInCell="1" allowOverlap="1" wp14:anchorId="58963F34" wp14:editId="4FB8CFA7">
                <wp:simplePos x="0" y="0"/>
                <wp:positionH relativeFrom="column">
                  <wp:posOffset>-405765</wp:posOffset>
                </wp:positionH>
                <wp:positionV relativeFrom="paragraph">
                  <wp:posOffset>38735</wp:posOffset>
                </wp:positionV>
                <wp:extent cx="1028700" cy="9144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028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F5435A" w14:textId="77777777" w:rsidR="003C4A25" w:rsidRPr="00CB75D4" w:rsidRDefault="003C4A25" w:rsidP="00B7114E">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3" o:spid="_x0000_s1060" type="#_x0000_t202" style="position:absolute;left:0;text-align:left;margin-left:-31.9pt;margin-top:3.05pt;width:81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" filled="f" stroked="f">
                <v:textbox>
                  <w:txbxContent>
                    <w:p w14:paraId="74F5435A" w14:textId="77777777" w:rsidR="00631717" w:rsidRPr="00CB75D4" w:rsidRDefault="00631717" w:rsidP="00B7114E">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v:textbox>
              </v:shape>
            </w:pict>
          </mc:Fallback>
        </mc:AlternateContent>
      </w:r>
    </w:p>
    <w:p w14:paraId="7F47AB1B" w14:textId="53571B22" w:rsidR="00BA4D3D" w:rsidRDefault="00B7114E" w:rsidP="00B07DE0">
      <w:pPr>
        <w:ind w:left="720"/>
        <w:rPr>
          <w:rFonts w:asciiTheme="majorHAnsi" w:eastAsia="Times New Roman" w:hAnsiTheme="majorHAnsi"/>
          <w:bCs/>
          <w:color w:val="000000"/>
          <w:szCs w:val="22"/>
          <w:shd w:val="clear" w:color="auto" w:fill="FFFFFF"/>
        </w:rPr>
      </w:pPr>
      <w:r w:rsidRPr="00B7114E">
        <w:rPr>
          <w:rFonts w:asciiTheme="majorHAnsi" w:eastAsia="Times New Roman" w:hAnsiTheme="majorHAnsi"/>
          <w:bCs/>
          <w:noProof/>
          <w:color w:val="000000"/>
          <w:szCs w:val="22"/>
          <w:shd w:val="clear" w:color="auto" w:fill="FFFFFF"/>
        </w:rPr>
        <mc:AlternateContent>
          <mc:Choice Requires="wps">
            <w:drawing>
              <wp:anchor distT="0" distB="0" distL="114300" distR="114300" simplePos="0" relativeHeight="251761664" behindDoc="0" locked="0" layoutInCell="1" allowOverlap="1" wp14:anchorId="0787697D" wp14:editId="59B7E122">
                <wp:simplePos x="0" y="0"/>
                <wp:positionH relativeFrom="column">
                  <wp:posOffset>670559</wp:posOffset>
                </wp:positionH>
                <wp:positionV relativeFrom="paragraph">
                  <wp:posOffset>5079</wp:posOffset>
                </wp:positionV>
                <wp:extent cx="1323975" cy="546735"/>
                <wp:effectExtent l="50800" t="25400" r="73025" b="113665"/>
                <wp:wrapNone/>
                <wp:docPr id="212" name="Oval 212"/>
                <wp:cNvGraphicFramePr/>
                <a:graphic xmlns:a="http://schemas.openxmlformats.org/drawingml/2006/main">
                  <a:graphicData uri="http://schemas.microsoft.com/office/word/2010/wordprocessingShape">
                    <wps:wsp>
                      <wps:cNvSpPr/>
                      <wps:spPr>
                        <a:xfrm>
                          <a:off x="0" y="0"/>
                          <a:ext cx="1323975" cy="546735"/>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 o:spid="_x0000_s1026" style="position:absolute;margin-left:52.8pt;margin-top:.4pt;width:104.25pt;height:43.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" filled="f" strokecolor="red" strokeweight="2.25pt">
                <v:shadow on="t" opacity="22937f" mv:blur="40000f" origin=",.5" offset="0,23000emu"/>
              </v:oval>
            </w:pict>
          </mc:Fallback>
        </mc:AlternateContent>
      </w:r>
      <w:r>
        <w:rPr>
          <w:rFonts w:asciiTheme="majorHAnsi" w:eastAsia="Times New Roman" w:hAnsiTheme="majorHAnsi"/>
          <w:bCs/>
          <w:noProof/>
          <w:color w:val="000000"/>
          <w:szCs w:val="22"/>
          <w:shd w:val="clear" w:color="auto" w:fill="FFFFFF"/>
        </w:rPr>
        <w:drawing>
          <wp:inline distT="0" distB="0" distL="0" distR="0" wp14:anchorId="434E628E" wp14:editId="27AC6490">
            <wp:extent cx="5418296" cy="2329447"/>
            <wp:effectExtent l="50800" t="50800" r="119380" b="134620"/>
            <wp:docPr id="2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9865" cy="2330121"/>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3C386F7C" w14:textId="77777777" w:rsidR="00B771A9" w:rsidRDefault="00B771A9" w:rsidP="00B07DE0">
      <w:pPr>
        <w:ind w:left="720"/>
        <w:rPr>
          <w:rFonts w:asciiTheme="majorHAnsi" w:eastAsia="Times New Roman" w:hAnsiTheme="majorHAnsi"/>
          <w:bCs/>
          <w:color w:val="000000"/>
          <w:szCs w:val="22"/>
          <w:shd w:val="clear" w:color="auto" w:fill="FFFFFF"/>
        </w:rPr>
      </w:pPr>
    </w:p>
    <w:p w14:paraId="1B9AA947" w14:textId="77777777" w:rsidR="003A6EC2" w:rsidRDefault="003A6EC2" w:rsidP="00B07DE0">
      <w:pPr>
        <w:ind w:left="720"/>
        <w:rPr>
          <w:rFonts w:asciiTheme="majorHAnsi" w:eastAsia="Times New Roman" w:hAnsiTheme="majorHAnsi"/>
          <w:bCs/>
          <w:color w:val="000000"/>
          <w:szCs w:val="22"/>
          <w:shd w:val="clear" w:color="auto" w:fill="FFFFFF"/>
        </w:rPr>
      </w:pPr>
    </w:p>
    <w:p w14:paraId="175CCEC7" w14:textId="77777777" w:rsidR="003A6EC2" w:rsidRDefault="003A6EC2" w:rsidP="00B07DE0">
      <w:pPr>
        <w:ind w:left="720"/>
        <w:rPr>
          <w:rFonts w:asciiTheme="majorHAnsi" w:eastAsia="Times New Roman" w:hAnsiTheme="majorHAnsi"/>
          <w:bCs/>
          <w:color w:val="000000"/>
          <w:szCs w:val="22"/>
          <w:shd w:val="clear" w:color="auto" w:fill="FFFFFF"/>
        </w:rPr>
      </w:pPr>
    </w:p>
    <w:p w14:paraId="5E7574CB" w14:textId="77777777" w:rsidR="003A6EC2" w:rsidRDefault="003A6EC2" w:rsidP="00B07DE0">
      <w:pPr>
        <w:ind w:left="720"/>
        <w:rPr>
          <w:rFonts w:asciiTheme="majorHAnsi" w:eastAsia="Times New Roman" w:hAnsiTheme="majorHAnsi"/>
          <w:bCs/>
          <w:color w:val="000000"/>
          <w:szCs w:val="22"/>
          <w:shd w:val="clear" w:color="auto" w:fill="FFFFFF"/>
        </w:rPr>
      </w:pPr>
    </w:p>
    <w:p w14:paraId="5C19B97E" w14:textId="4A23F9A3" w:rsidR="00B771A9" w:rsidRDefault="00B771A9" w:rsidP="00B07DE0">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results page below is an example of the output that will be returned when a user runs the model using User Input Values to assess the impact of any single diagnostic strategy.</w:t>
      </w:r>
    </w:p>
    <w:p w14:paraId="39DAF2D9" w14:textId="77777777" w:rsidR="00B771A9" w:rsidRDefault="00B771A9" w:rsidP="00B07DE0">
      <w:pPr>
        <w:ind w:left="720"/>
        <w:rPr>
          <w:rFonts w:asciiTheme="majorHAnsi" w:eastAsia="Times New Roman" w:hAnsiTheme="majorHAnsi"/>
          <w:bCs/>
          <w:color w:val="000000"/>
          <w:szCs w:val="22"/>
          <w:shd w:val="clear" w:color="auto" w:fill="FFFFFF"/>
        </w:rPr>
      </w:pPr>
    </w:p>
    <w:p w14:paraId="4BE95520" w14:textId="6DE082D6" w:rsidR="00475AEF" w:rsidRDefault="00475AEF" w:rsidP="00BA4D3D">
      <w:pPr>
        <w:rPr>
          <w:rFonts w:asciiTheme="majorHAnsi" w:eastAsia="Times New Roman" w:hAnsiTheme="majorHAnsi"/>
          <w:bCs/>
          <w:color w:val="000000"/>
          <w:szCs w:val="22"/>
          <w:shd w:val="clear" w:color="auto" w:fill="FFFFFF"/>
        </w:rPr>
      </w:pPr>
      <w:r>
        <w:rPr>
          <w:rFonts w:asciiTheme="majorHAnsi" w:eastAsia="Times New Roman" w:hAnsiTheme="majorHAnsi"/>
          <w:bCs/>
          <w:noProof/>
          <w:color w:val="000000"/>
          <w:szCs w:val="22"/>
          <w:shd w:val="clear" w:color="auto" w:fill="FFFFFF"/>
        </w:rPr>
        <w:drawing>
          <wp:inline distT="0" distB="0" distL="0" distR="0" wp14:anchorId="64E4F1FE" wp14:editId="53D6E027">
            <wp:extent cx="6155707" cy="4594994"/>
            <wp:effectExtent l="25400" t="25400" r="16510" b="279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9">
                      <a:extLst>
                        <a:ext uri="{28A0092B-C50C-407E-A947-70E740481C1C}">
                          <a14:useLocalDpi xmlns:a14="http://schemas.microsoft.com/office/drawing/2010/main" val="0"/>
                        </a:ext>
                      </a:extLst>
                    </a:blip>
                    <a:srcRect l="1457" t="17994" r="4606"/>
                    <a:stretch/>
                  </pic:blipFill>
                  <pic:spPr bwMode="auto">
                    <a:xfrm>
                      <a:off x="0" y="0"/>
                      <a:ext cx="6158041" cy="4596736"/>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71CFDD" w14:textId="77777777" w:rsidR="00475AEF" w:rsidRDefault="00475AEF" w:rsidP="00B07DE0">
      <w:pPr>
        <w:ind w:left="720"/>
        <w:rPr>
          <w:rFonts w:asciiTheme="majorHAnsi" w:eastAsia="Times New Roman" w:hAnsiTheme="majorHAnsi"/>
          <w:bCs/>
          <w:color w:val="000000"/>
          <w:szCs w:val="22"/>
          <w:shd w:val="clear" w:color="auto" w:fill="FFFFFF"/>
        </w:rPr>
      </w:pPr>
    </w:p>
    <w:p w14:paraId="78D9E8A3" w14:textId="06EFA404" w:rsidR="00B07DE0" w:rsidRDefault="00B771A9" w:rsidP="00B07DE0">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w:t>
      </w:r>
      <w:r w:rsidR="00B07DE0" w:rsidRPr="00B07DE0">
        <w:rPr>
          <w:rFonts w:asciiTheme="majorHAnsi" w:eastAsia="Times New Roman" w:hAnsiTheme="majorHAnsi"/>
          <w:bCs/>
          <w:color w:val="000000"/>
          <w:szCs w:val="22"/>
          <w:shd w:val="clear" w:color="auto" w:fill="FFFFFF"/>
        </w:rPr>
        <w:t xml:space="preserve">he setting-specific model projections </w:t>
      </w:r>
      <w:r>
        <w:rPr>
          <w:rFonts w:asciiTheme="majorHAnsi" w:eastAsia="Times New Roman" w:hAnsiTheme="majorHAnsi"/>
          <w:bCs/>
          <w:color w:val="000000"/>
          <w:szCs w:val="22"/>
          <w:shd w:val="clear" w:color="auto" w:fill="FFFFFF"/>
        </w:rPr>
        <w:t xml:space="preserve">are returned </w:t>
      </w:r>
      <w:r w:rsidR="00B07DE0" w:rsidRPr="00B07DE0">
        <w:rPr>
          <w:rFonts w:asciiTheme="majorHAnsi" w:eastAsia="Times New Roman" w:hAnsiTheme="majorHAnsi"/>
          <w:bCs/>
          <w:color w:val="000000"/>
          <w:szCs w:val="22"/>
          <w:shd w:val="clear" w:color="auto" w:fill="FFFFFF"/>
        </w:rPr>
        <w:t>for</w:t>
      </w:r>
      <w:r>
        <w:rPr>
          <w:rFonts w:asciiTheme="majorHAnsi" w:eastAsia="Times New Roman" w:hAnsiTheme="majorHAnsi"/>
          <w:bCs/>
          <w:color w:val="000000"/>
          <w:szCs w:val="22"/>
          <w:shd w:val="clear" w:color="auto" w:fill="FFFFFF"/>
        </w:rPr>
        <w:t xml:space="preserve"> the</w:t>
      </w:r>
      <w:r w:rsidR="00B07DE0" w:rsidRPr="00B07DE0">
        <w:rPr>
          <w:rFonts w:asciiTheme="majorHAnsi" w:eastAsia="Times New Roman" w:hAnsiTheme="majorHAnsi"/>
          <w:bCs/>
          <w:color w:val="000000"/>
          <w:szCs w:val="22"/>
          <w:shd w:val="clear" w:color="auto" w:fill="FFFFFF"/>
        </w:rPr>
        <w:t xml:space="preserve"> Baseline (smear)</w:t>
      </w:r>
      <w:r>
        <w:rPr>
          <w:rFonts w:asciiTheme="majorHAnsi" w:eastAsia="Times New Roman" w:hAnsiTheme="majorHAnsi"/>
          <w:bCs/>
          <w:color w:val="000000"/>
          <w:szCs w:val="22"/>
          <w:shd w:val="clear" w:color="auto" w:fill="FFFFFF"/>
        </w:rPr>
        <w:t xml:space="preserve"> strategy</w:t>
      </w:r>
      <w:r w:rsidR="00B07DE0" w:rsidRPr="00B07DE0">
        <w:rPr>
          <w:rFonts w:asciiTheme="majorHAnsi" w:eastAsia="Times New Roman" w:hAnsiTheme="majorHAnsi"/>
          <w:bCs/>
          <w:color w:val="000000"/>
          <w:szCs w:val="22"/>
          <w:shd w:val="clear" w:color="auto" w:fill="FFFFFF"/>
        </w:rPr>
        <w:t xml:space="preserve"> and for the diagnostic strategy selected by the user</w:t>
      </w:r>
      <w:r w:rsidR="00CC6A63">
        <w:rPr>
          <w:rFonts w:asciiTheme="majorHAnsi" w:eastAsia="Times New Roman" w:hAnsiTheme="majorHAnsi"/>
          <w:bCs/>
          <w:color w:val="000000"/>
          <w:szCs w:val="22"/>
          <w:shd w:val="clear" w:color="auto" w:fill="FFFFFF"/>
        </w:rPr>
        <w:t xml:space="preserve">.  The </w:t>
      </w:r>
      <w:r w:rsidR="00B07DE0" w:rsidRPr="00B07DE0">
        <w:rPr>
          <w:rFonts w:asciiTheme="majorHAnsi" w:eastAsia="Times New Roman" w:hAnsiTheme="majorHAnsi"/>
          <w:bCs/>
          <w:color w:val="000000"/>
          <w:szCs w:val="22"/>
          <w:shd w:val="clear" w:color="auto" w:fill="FFFFFF"/>
        </w:rPr>
        <w:t xml:space="preserve">estimates </w:t>
      </w:r>
      <w:r w:rsidR="00CC6A63">
        <w:rPr>
          <w:rFonts w:asciiTheme="majorHAnsi" w:eastAsia="Times New Roman" w:hAnsiTheme="majorHAnsi"/>
          <w:bCs/>
          <w:color w:val="000000"/>
          <w:szCs w:val="22"/>
          <w:shd w:val="clear" w:color="auto" w:fill="FFFFFF"/>
        </w:rPr>
        <w:t xml:space="preserve">displayed reflect projections that are expected </w:t>
      </w:r>
      <w:r w:rsidR="003C4A25">
        <w:rPr>
          <w:rFonts w:asciiTheme="majorHAnsi" w:eastAsia="Times New Roman" w:hAnsiTheme="majorHAnsi"/>
          <w:bCs/>
          <w:color w:val="000000"/>
          <w:szCs w:val="22"/>
          <w:shd w:val="clear" w:color="auto" w:fill="FFFFFF"/>
        </w:rPr>
        <w:t xml:space="preserve">in </w:t>
      </w:r>
      <w:r w:rsidR="00B07DE0" w:rsidRPr="00B07DE0">
        <w:rPr>
          <w:rFonts w:asciiTheme="majorHAnsi" w:eastAsia="Times New Roman" w:hAnsiTheme="majorHAnsi"/>
          <w:bCs/>
          <w:color w:val="000000"/>
          <w:szCs w:val="22"/>
          <w:shd w:val="clear" w:color="auto" w:fill="FFFFFF"/>
        </w:rPr>
        <w:t>Year 5</w:t>
      </w:r>
      <w:r w:rsidR="00CC6A63">
        <w:rPr>
          <w:rFonts w:asciiTheme="majorHAnsi" w:eastAsia="Times New Roman" w:hAnsiTheme="majorHAnsi"/>
          <w:bCs/>
          <w:color w:val="000000"/>
          <w:szCs w:val="22"/>
          <w:shd w:val="clear" w:color="auto" w:fill="FFFFFF"/>
        </w:rPr>
        <w:t xml:space="preserve"> of the strategy’s implementation.</w:t>
      </w:r>
    </w:p>
    <w:p w14:paraId="718D2D69" w14:textId="77777777" w:rsidR="00CC6A63" w:rsidRDefault="00CC6A63" w:rsidP="00B07DE0">
      <w:pPr>
        <w:ind w:left="720"/>
        <w:rPr>
          <w:rFonts w:asciiTheme="majorHAnsi" w:eastAsia="Times New Roman" w:hAnsiTheme="majorHAnsi"/>
          <w:bCs/>
          <w:color w:val="000000"/>
          <w:szCs w:val="22"/>
          <w:shd w:val="clear" w:color="auto" w:fill="FFFFFF"/>
        </w:rPr>
      </w:pPr>
    </w:p>
    <w:p w14:paraId="2D476BDF" w14:textId="280214CB" w:rsidR="00CC6A63" w:rsidRPr="00CC6A63" w:rsidRDefault="00CC6A63" w:rsidP="00B07DE0">
      <w:pPr>
        <w:ind w:left="720"/>
        <w:rPr>
          <w:rFonts w:asciiTheme="majorHAnsi" w:eastAsia="Times New Roman" w:hAnsiTheme="majorHAnsi"/>
          <w:b/>
          <w:bCs/>
          <w:color w:val="000000"/>
          <w:szCs w:val="22"/>
          <w:u w:val="single"/>
          <w:shd w:val="clear" w:color="auto" w:fill="FFFFFF"/>
        </w:rPr>
      </w:pPr>
      <w:r w:rsidRPr="00CC6A63">
        <w:rPr>
          <w:rFonts w:asciiTheme="majorHAnsi" w:eastAsia="Times New Roman" w:hAnsiTheme="majorHAnsi"/>
          <w:b/>
          <w:bCs/>
          <w:color w:val="000000"/>
          <w:szCs w:val="22"/>
          <w:u w:val="single"/>
          <w:shd w:val="clear" w:color="auto" w:fill="FFFFFF"/>
        </w:rPr>
        <w:t>Description of the projections:</w:t>
      </w:r>
    </w:p>
    <w:p w14:paraId="40578104" w14:textId="6D044784" w:rsidR="00CC6A63" w:rsidRDefault="00B07DE0" w:rsidP="00CC6A63">
      <w:pPr>
        <w:pStyle w:val="ListParagraph"/>
        <w:numPr>
          <w:ilvl w:val="0"/>
          <w:numId w:val="32"/>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Incidence </w:t>
      </w:r>
    </w:p>
    <w:p w14:paraId="5ABEAB3A" w14:textId="6811C57E" w:rsidR="00B07DE0" w:rsidRPr="00B07DE0" w:rsidRDefault="00CC6A63" w:rsidP="00CC6A63">
      <w:pPr>
        <w:pStyle w:val="ListParagraph"/>
        <w:numPr>
          <w:ilvl w:val="0"/>
          <w:numId w:val="30"/>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N</w:t>
      </w:r>
      <w:r w:rsidR="00B07DE0" w:rsidRPr="00B07DE0">
        <w:rPr>
          <w:rFonts w:asciiTheme="majorHAnsi" w:eastAsia="Times New Roman" w:hAnsiTheme="majorHAnsi"/>
          <w:b/>
          <w:bCs/>
          <w:color w:val="000000"/>
          <w:szCs w:val="22"/>
          <w:shd w:val="clear" w:color="auto" w:fill="FFFFFF"/>
        </w:rPr>
        <w:t>ew:</w:t>
      </w:r>
      <w:r w:rsidR="00B07DE0" w:rsidRPr="00B07DE0">
        <w:rPr>
          <w:rFonts w:asciiTheme="majorHAnsi" w:eastAsia="Times New Roman" w:hAnsiTheme="majorHAnsi"/>
          <w:bCs/>
          <w:color w:val="000000"/>
          <w:szCs w:val="22"/>
          <w:shd w:val="clear" w:color="auto" w:fill="FFFFFF"/>
        </w:rPr>
        <w:t xml:space="preserve"> Number of new TB cases per 100,000 population</w:t>
      </w:r>
    </w:p>
    <w:p w14:paraId="5FBBAD34" w14:textId="659FF5A3" w:rsidR="00B07DE0" w:rsidRPr="00B07DE0" w:rsidRDefault="00CC6A63" w:rsidP="00CC6A63">
      <w:pPr>
        <w:pStyle w:val="ListParagraph"/>
        <w:numPr>
          <w:ilvl w:val="0"/>
          <w:numId w:val="30"/>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R</w:t>
      </w:r>
      <w:r w:rsidR="00B07DE0" w:rsidRPr="00B07DE0">
        <w:rPr>
          <w:rFonts w:asciiTheme="majorHAnsi" w:eastAsia="Times New Roman" w:hAnsiTheme="majorHAnsi"/>
          <w:b/>
          <w:bCs/>
          <w:color w:val="000000"/>
          <w:szCs w:val="22"/>
          <w:shd w:val="clear" w:color="auto" w:fill="FFFFFF"/>
        </w:rPr>
        <w:t>e</w:t>
      </w:r>
      <w:r>
        <w:rPr>
          <w:rFonts w:asciiTheme="majorHAnsi" w:eastAsia="Times New Roman" w:hAnsiTheme="majorHAnsi"/>
          <w:b/>
          <w:bCs/>
          <w:color w:val="000000"/>
          <w:szCs w:val="22"/>
          <w:shd w:val="clear" w:color="auto" w:fill="FFFFFF"/>
        </w:rPr>
        <w:t>treatment</w:t>
      </w:r>
      <w:r w:rsidR="00B07DE0" w:rsidRPr="00B07DE0">
        <w:rPr>
          <w:rFonts w:asciiTheme="majorHAnsi" w:eastAsia="Times New Roman" w:hAnsiTheme="majorHAnsi"/>
          <w:b/>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Number of previously treated TB cases per 100,000 population</w:t>
      </w:r>
    </w:p>
    <w:p w14:paraId="3DF09BA0" w14:textId="0D46866F" w:rsidR="00B07DE0" w:rsidRPr="00B07DE0" w:rsidRDefault="00CC6A63" w:rsidP="00CC6A63">
      <w:pPr>
        <w:pStyle w:val="ListParagraph"/>
        <w:numPr>
          <w:ilvl w:val="0"/>
          <w:numId w:val="30"/>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T</w:t>
      </w:r>
      <w:r w:rsidR="00B07DE0" w:rsidRPr="00B07DE0">
        <w:rPr>
          <w:rFonts w:asciiTheme="majorHAnsi" w:eastAsia="Times New Roman" w:hAnsiTheme="majorHAnsi"/>
          <w:b/>
          <w:bCs/>
          <w:color w:val="000000"/>
          <w:szCs w:val="22"/>
          <w:shd w:val="clear" w:color="auto" w:fill="FFFFFF"/>
        </w:rPr>
        <w:t xml:space="preserve">otal: </w:t>
      </w:r>
      <w:r w:rsidR="00B07DE0" w:rsidRPr="00B07DE0">
        <w:rPr>
          <w:rFonts w:asciiTheme="majorHAnsi" w:eastAsia="Times New Roman" w:hAnsiTheme="majorHAnsi"/>
          <w:bCs/>
          <w:color w:val="000000"/>
          <w:szCs w:val="22"/>
          <w:shd w:val="clear" w:color="auto" w:fill="FFFFFF"/>
        </w:rPr>
        <w:t>Number of all (new</w:t>
      </w:r>
      <w:r>
        <w:rPr>
          <w:rFonts w:asciiTheme="majorHAnsi" w:eastAsia="Times New Roman" w:hAnsiTheme="majorHAnsi"/>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w:t>
      </w:r>
      <w:r>
        <w:rPr>
          <w:rFonts w:asciiTheme="majorHAnsi" w:eastAsia="Times New Roman" w:hAnsiTheme="majorHAnsi"/>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ret</w:t>
      </w:r>
      <w:r>
        <w:rPr>
          <w:rFonts w:asciiTheme="majorHAnsi" w:eastAsia="Times New Roman" w:hAnsiTheme="majorHAnsi"/>
          <w:bCs/>
          <w:color w:val="000000"/>
          <w:szCs w:val="22"/>
          <w:shd w:val="clear" w:color="auto" w:fill="FFFFFF"/>
        </w:rPr>
        <w:t>reatment</w:t>
      </w:r>
      <w:r w:rsidR="00B07DE0" w:rsidRPr="00B07DE0">
        <w:rPr>
          <w:rFonts w:asciiTheme="majorHAnsi" w:eastAsia="Times New Roman" w:hAnsiTheme="majorHAnsi"/>
          <w:bCs/>
          <w:color w:val="000000"/>
          <w:szCs w:val="22"/>
          <w:shd w:val="clear" w:color="auto" w:fill="FFFFFF"/>
        </w:rPr>
        <w:t>) TB cases per 100,000 population</w:t>
      </w:r>
    </w:p>
    <w:p w14:paraId="528F2D01" w14:textId="1BA7E796" w:rsidR="00B07DE0" w:rsidRPr="00B07DE0" w:rsidRDefault="00B07DE0" w:rsidP="00CC6A63">
      <w:pPr>
        <w:pStyle w:val="ListParagraph"/>
        <w:numPr>
          <w:ilvl w:val="0"/>
          <w:numId w:val="30"/>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INH new: </w:t>
      </w:r>
      <w:r w:rsidRPr="00B07DE0">
        <w:rPr>
          <w:rFonts w:asciiTheme="majorHAnsi" w:eastAsia="Times New Roman" w:hAnsiTheme="majorHAnsi"/>
          <w:bCs/>
          <w:color w:val="000000"/>
          <w:szCs w:val="22"/>
          <w:shd w:val="clear" w:color="auto" w:fill="FFFFFF"/>
        </w:rPr>
        <w:t>Percent of newly diagnosed</w:t>
      </w:r>
      <w:r w:rsidRPr="00B07DE0">
        <w:rPr>
          <w:rFonts w:asciiTheme="majorHAnsi" w:eastAsia="Times New Roman" w:hAnsiTheme="majorHAnsi"/>
          <w:b/>
          <w:bCs/>
          <w:color w:val="000000"/>
          <w:szCs w:val="22"/>
          <w:shd w:val="clear" w:color="auto" w:fill="FFFFFF"/>
        </w:rPr>
        <w:t xml:space="preserve"> </w:t>
      </w:r>
      <w:r w:rsidRPr="00B07DE0">
        <w:rPr>
          <w:rFonts w:asciiTheme="majorHAnsi" w:eastAsia="Times New Roman" w:hAnsiTheme="majorHAnsi"/>
          <w:bCs/>
          <w:color w:val="000000"/>
          <w:szCs w:val="22"/>
          <w:shd w:val="clear" w:color="auto" w:fill="FFFFFF"/>
        </w:rPr>
        <w:t>TB cases with INH mono-resistance</w:t>
      </w:r>
    </w:p>
    <w:p w14:paraId="59BE5E12" w14:textId="2E711AE2" w:rsidR="00B07DE0" w:rsidRPr="00B07DE0" w:rsidRDefault="00B07DE0" w:rsidP="00CC6A63">
      <w:pPr>
        <w:pStyle w:val="ListParagraph"/>
        <w:numPr>
          <w:ilvl w:val="0"/>
          <w:numId w:val="30"/>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INH </w:t>
      </w:r>
      <w:r w:rsidR="00CC6A63">
        <w:rPr>
          <w:rFonts w:asciiTheme="majorHAnsi" w:eastAsia="Times New Roman" w:hAnsiTheme="majorHAnsi"/>
          <w:b/>
          <w:bCs/>
          <w:color w:val="000000"/>
          <w:szCs w:val="22"/>
          <w:shd w:val="clear" w:color="auto" w:fill="FFFFFF"/>
        </w:rPr>
        <w:t>retreatment</w:t>
      </w:r>
      <w:r w:rsidRPr="00B07DE0">
        <w:rPr>
          <w:rFonts w:asciiTheme="majorHAnsi" w:eastAsia="Times New Roman" w:hAnsiTheme="majorHAnsi"/>
          <w:b/>
          <w:bCs/>
          <w:color w:val="000000"/>
          <w:szCs w:val="22"/>
          <w:shd w:val="clear" w:color="auto" w:fill="FFFFFF"/>
        </w:rPr>
        <w:t xml:space="preserve">: </w:t>
      </w:r>
      <w:r w:rsidRPr="00B07DE0">
        <w:rPr>
          <w:rFonts w:asciiTheme="majorHAnsi" w:eastAsia="Times New Roman" w:hAnsiTheme="majorHAnsi"/>
          <w:bCs/>
          <w:color w:val="000000"/>
          <w:szCs w:val="22"/>
          <w:shd w:val="clear" w:color="auto" w:fill="FFFFFF"/>
        </w:rPr>
        <w:t>Percent of previously treated TB cases with INH mono-resistance</w:t>
      </w:r>
    </w:p>
    <w:p w14:paraId="564ADFE8" w14:textId="77777777" w:rsidR="00CC6A63" w:rsidRPr="00C425CD" w:rsidRDefault="00CC6A63" w:rsidP="00C425CD">
      <w:pPr>
        <w:rPr>
          <w:rFonts w:asciiTheme="majorHAnsi" w:eastAsia="Times New Roman" w:hAnsiTheme="majorHAnsi"/>
          <w:b/>
          <w:bCs/>
          <w:color w:val="000000"/>
          <w:szCs w:val="22"/>
          <w:shd w:val="clear" w:color="auto" w:fill="FFFFFF"/>
        </w:rPr>
      </w:pPr>
    </w:p>
    <w:p w14:paraId="449F5996" w14:textId="7906A859" w:rsidR="00CC6A63" w:rsidRDefault="00CC6A63" w:rsidP="00CC6A63">
      <w:pPr>
        <w:pStyle w:val="ListParagraph"/>
        <w:numPr>
          <w:ilvl w:val="0"/>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Drug-resistance (MDR)</w:t>
      </w:r>
    </w:p>
    <w:p w14:paraId="772BC927" w14:textId="214CC9F5" w:rsidR="00B07DE0" w:rsidRPr="00B07DE0" w:rsidRDefault="00CC6A63" w:rsidP="00CC6A63">
      <w:pPr>
        <w:pStyle w:val="ListParagraph"/>
        <w:numPr>
          <w:ilvl w:val="1"/>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New:</w:t>
      </w:r>
      <w:r w:rsidR="00B07DE0" w:rsidRPr="00B07DE0">
        <w:rPr>
          <w:rFonts w:asciiTheme="majorHAnsi" w:eastAsia="Times New Roman" w:hAnsiTheme="majorHAnsi"/>
          <w:b/>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Percent of newly diagnosed</w:t>
      </w:r>
      <w:r w:rsidR="00B07DE0" w:rsidRPr="00B07DE0">
        <w:rPr>
          <w:rFonts w:asciiTheme="majorHAnsi" w:eastAsia="Times New Roman" w:hAnsiTheme="majorHAnsi"/>
          <w:b/>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TB cases with multi-drug resistance</w:t>
      </w:r>
    </w:p>
    <w:p w14:paraId="65D0DD98" w14:textId="59D1528A" w:rsidR="00B07DE0" w:rsidRPr="00B07DE0" w:rsidRDefault="00EC2246" w:rsidP="00CC6A63">
      <w:pPr>
        <w:pStyle w:val="ListParagraph"/>
        <w:numPr>
          <w:ilvl w:val="1"/>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Retreatment</w:t>
      </w:r>
      <w:r w:rsidR="00B07DE0" w:rsidRPr="00B07DE0">
        <w:rPr>
          <w:rFonts w:asciiTheme="majorHAnsi" w:eastAsia="Times New Roman" w:hAnsiTheme="majorHAnsi"/>
          <w:b/>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Percent of previously treated TB cases with multi-drug resistance</w:t>
      </w:r>
    </w:p>
    <w:p w14:paraId="19DDC228" w14:textId="1E9F5D8F" w:rsidR="00EC2246" w:rsidRPr="000672AE" w:rsidRDefault="00EC2246" w:rsidP="000672AE">
      <w:pPr>
        <w:pStyle w:val="ListParagraph"/>
        <w:numPr>
          <w:ilvl w:val="1"/>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Total</w:t>
      </w:r>
      <w:r w:rsidR="00B07DE0" w:rsidRPr="00B07DE0">
        <w:rPr>
          <w:rFonts w:asciiTheme="majorHAnsi" w:eastAsia="Times New Roman" w:hAnsiTheme="majorHAnsi"/>
          <w:b/>
          <w:bCs/>
          <w:color w:val="000000"/>
          <w:szCs w:val="22"/>
          <w:shd w:val="clear" w:color="auto" w:fill="FFFFFF"/>
        </w:rPr>
        <w:t xml:space="preserve">: </w:t>
      </w:r>
      <w:r w:rsidR="00B07DE0" w:rsidRPr="00B07DE0">
        <w:rPr>
          <w:rFonts w:asciiTheme="majorHAnsi" w:eastAsia="Times New Roman" w:hAnsiTheme="majorHAnsi"/>
          <w:bCs/>
          <w:color w:val="000000"/>
          <w:szCs w:val="22"/>
          <w:shd w:val="clear" w:color="auto" w:fill="FFFFFF"/>
        </w:rPr>
        <w:t>Number of MDR TB cases per 100,000 population</w:t>
      </w:r>
    </w:p>
    <w:p w14:paraId="53800AAB" w14:textId="77777777" w:rsidR="00EC2246" w:rsidRDefault="00EC2246" w:rsidP="00CC6A63">
      <w:pPr>
        <w:pStyle w:val="ListParagraph"/>
        <w:numPr>
          <w:ilvl w:val="0"/>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Mortality</w:t>
      </w:r>
    </w:p>
    <w:p w14:paraId="4FF28AD8" w14:textId="1D56D4AE" w:rsidR="00B07DE0" w:rsidRPr="00B07DE0" w:rsidRDefault="00B07DE0" w:rsidP="00EC2246">
      <w:pPr>
        <w:pStyle w:val="ListParagraph"/>
        <w:numPr>
          <w:ilvl w:val="1"/>
          <w:numId w:val="31"/>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TB mortality:</w:t>
      </w:r>
      <w:r w:rsidRPr="00B07DE0">
        <w:rPr>
          <w:rFonts w:asciiTheme="majorHAnsi" w:eastAsia="Times New Roman" w:hAnsiTheme="majorHAnsi"/>
          <w:bCs/>
          <w:color w:val="000000"/>
          <w:szCs w:val="22"/>
          <w:shd w:val="clear" w:color="auto" w:fill="FFFFFF"/>
        </w:rPr>
        <w:t xml:space="preserve"> Number of deaths from TB per 100,000 population</w:t>
      </w:r>
    </w:p>
    <w:p w14:paraId="4E4D5B6E" w14:textId="77777777" w:rsidR="00EC2246" w:rsidRDefault="00EC2246" w:rsidP="00EC2246">
      <w:pPr>
        <w:pStyle w:val="ListParagraph"/>
        <w:ind w:left="1080"/>
        <w:rPr>
          <w:rFonts w:asciiTheme="majorHAnsi" w:eastAsia="Times New Roman" w:hAnsiTheme="majorHAnsi"/>
          <w:b/>
          <w:bCs/>
          <w:color w:val="000000"/>
          <w:szCs w:val="22"/>
          <w:shd w:val="clear" w:color="auto" w:fill="FFFFFF"/>
        </w:rPr>
      </w:pPr>
    </w:p>
    <w:p w14:paraId="472CB608" w14:textId="77777777" w:rsidR="00EC2246" w:rsidRDefault="00EC2246" w:rsidP="00EC2246">
      <w:pPr>
        <w:pStyle w:val="ListParagraph"/>
        <w:numPr>
          <w:ilvl w:val="0"/>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Other Indicators</w:t>
      </w:r>
    </w:p>
    <w:p w14:paraId="19502DD2" w14:textId="77777777" w:rsidR="00EC2246" w:rsidRPr="00B07DE0" w:rsidRDefault="00EC2246" w:rsidP="00EC2246">
      <w:pPr>
        <w:pStyle w:val="ListParagraph"/>
        <w:numPr>
          <w:ilvl w:val="1"/>
          <w:numId w:val="31"/>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TB/HIV: </w:t>
      </w:r>
      <w:r w:rsidRPr="00B07DE0">
        <w:rPr>
          <w:rFonts w:asciiTheme="majorHAnsi" w:eastAsia="Times New Roman" w:hAnsiTheme="majorHAnsi"/>
          <w:bCs/>
          <w:color w:val="000000"/>
          <w:szCs w:val="22"/>
          <w:shd w:val="clear" w:color="auto" w:fill="FFFFFF"/>
        </w:rPr>
        <w:t>Percent of all newly diagnosed TB cases that are infected with HIV</w:t>
      </w:r>
    </w:p>
    <w:p w14:paraId="33FA8DC2" w14:textId="2FC54632" w:rsidR="00EC2246" w:rsidRPr="00B07DE0" w:rsidRDefault="00EC2246" w:rsidP="00EC2246">
      <w:pPr>
        <w:pStyle w:val="ListParagraph"/>
        <w:numPr>
          <w:ilvl w:val="1"/>
          <w:numId w:val="31"/>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TB duration: years</w:t>
      </w:r>
      <w:r w:rsidR="00510808">
        <w:rPr>
          <w:rFonts w:asciiTheme="majorHAnsi" w:eastAsia="Times New Roman" w:hAnsiTheme="majorHAnsi"/>
          <w:bCs/>
          <w:color w:val="000000"/>
          <w:szCs w:val="22"/>
          <w:shd w:val="clear" w:color="auto" w:fill="FFFFFF"/>
        </w:rPr>
        <w:t>,</w:t>
      </w:r>
      <w:r w:rsidRPr="00B07DE0">
        <w:rPr>
          <w:rFonts w:asciiTheme="majorHAnsi" w:eastAsia="Times New Roman" w:hAnsiTheme="majorHAnsi"/>
          <w:bCs/>
          <w:color w:val="000000"/>
          <w:szCs w:val="22"/>
          <w:shd w:val="clear" w:color="auto" w:fill="FFFFFF"/>
        </w:rPr>
        <w:t xml:space="preserve"> Average duration of TB disease from the time of </w:t>
      </w:r>
      <w:r w:rsidR="00A27417">
        <w:rPr>
          <w:rFonts w:asciiTheme="majorHAnsi" w:eastAsia="Times New Roman" w:hAnsiTheme="majorHAnsi"/>
          <w:bCs/>
          <w:color w:val="000000"/>
          <w:szCs w:val="22"/>
          <w:shd w:val="clear" w:color="auto" w:fill="FFFFFF"/>
        </w:rPr>
        <w:t>becoming infectious</w:t>
      </w:r>
      <w:r w:rsidRPr="00B07DE0">
        <w:rPr>
          <w:rFonts w:asciiTheme="majorHAnsi" w:eastAsia="Times New Roman" w:hAnsiTheme="majorHAnsi"/>
          <w:bCs/>
          <w:color w:val="000000"/>
          <w:szCs w:val="22"/>
          <w:shd w:val="clear" w:color="auto" w:fill="FFFFFF"/>
        </w:rPr>
        <w:t xml:space="preserve"> to </w:t>
      </w:r>
      <w:r w:rsidR="00A27417">
        <w:rPr>
          <w:rFonts w:asciiTheme="majorHAnsi" w:eastAsia="Times New Roman" w:hAnsiTheme="majorHAnsi"/>
          <w:bCs/>
          <w:color w:val="000000"/>
          <w:szCs w:val="22"/>
          <w:shd w:val="clear" w:color="auto" w:fill="FFFFFF"/>
        </w:rPr>
        <w:t>the time of starting successful treatment</w:t>
      </w:r>
      <w:r w:rsidRPr="00B07DE0">
        <w:rPr>
          <w:rFonts w:asciiTheme="majorHAnsi" w:eastAsia="Times New Roman" w:hAnsiTheme="majorHAnsi"/>
          <w:bCs/>
          <w:color w:val="000000"/>
          <w:szCs w:val="22"/>
          <w:shd w:val="clear" w:color="auto" w:fill="FFFFFF"/>
        </w:rPr>
        <w:t xml:space="preserve"> for a given patient with TB</w:t>
      </w:r>
    </w:p>
    <w:p w14:paraId="2E1D155B" w14:textId="7327B40B" w:rsidR="00EC2246" w:rsidRPr="00B07DE0" w:rsidRDefault="00EC2246" w:rsidP="00EC2246">
      <w:pPr>
        <w:pStyle w:val="ListParagraph"/>
        <w:numPr>
          <w:ilvl w:val="1"/>
          <w:numId w:val="31"/>
        </w:numPr>
        <w:rPr>
          <w:rFonts w:asciiTheme="majorHAnsi" w:eastAsia="Times New Roman" w:hAnsiTheme="majorHAnsi"/>
          <w:b/>
          <w:bCs/>
          <w:color w:val="000000"/>
          <w:szCs w:val="22"/>
          <w:shd w:val="clear" w:color="auto" w:fill="FFFFFF"/>
        </w:rPr>
      </w:pPr>
      <w:r w:rsidRPr="00B07DE0">
        <w:rPr>
          <w:rFonts w:asciiTheme="majorHAnsi" w:eastAsia="Times New Roman" w:hAnsiTheme="majorHAnsi"/>
          <w:b/>
          <w:bCs/>
          <w:color w:val="000000"/>
          <w:szCs w:val="22"/>
          <w:shd w:val="clear" w:color="auto" w:fill="FFFFFF"/>
        </w:rPr>
        <w:t xml:space="preserve">HIV prevalence: </w:t>
      </w:r>
      <w:r w:rsidRPr="00B07DE0">
        <w:rPr>
          <w:rFonts w:asciiTheme="majorHAnsi" w:eastAsia="Times New Roman" w:hAnsiTheme="majorHAnsi"/>
          <w:bCs/>
          <w:color w:val="000000"/>
          <w:szCs w:val="22"/>
          <w:shd w:val="clear" w:color="auto" w:fill="FFFFFF"/>
        </w:rPr>
        <w:t xml:space="preserve">Percent of the total </w:t>
      </w:r>
      <w:r w:rsidR="00A27417">
        <w:rPr>
          <w:rFonts w:asciiTheme="majorHAnsi" w:eastAsia="Times New Roman" w:hAnsiTheme="majorHAnsi"/>
          <w:bCs/>
          <w:color w:val="000000"/>
          <w:szCs w:val="22"/>
          <w:shd w:val="clear" w:color="auto" w:fill="FFFFFF"/>
        </w:rPr>
        <w:t xml:space="preserve">(adult) </w:t>
      </w:r>
      <w:r w:rsidRPr="00B07DE0">
        <w:rPr>
          <w:rFonts w:asciiTheme="majorHAnsi" w:eastAsia="Times New Roman" w:hAnsiTheme="majorHAnsi"/>
          <w:bCs/>
          <w:color w:val="000000"/>
          <w:szCs w:val="22"/>
          <w:shd w:val="clear" w:color="auto" w:fill="FFFFFF"/>
        </w:rPr>
        <w:t>population that is currently infected with HIV</w:t>
      </w:r>
    </w:p>
    <w:p w14:paraId="2729CA9D" w14:textId="77777777" w:rsidR="00EC2246" w:rsidRDefault="00EC2246" w:rsidP="00EC2246">
      <w:pPr>
        <w:pStyle w:val="ListParagraph"/>
        <w:ind w:left="1080"/>
        <w:rPr>
          <w:rFonts w:asciiTheme="majorHAnsi" w:eastAsia="Times New Roman" w:hAnsiTheme="majorHAnsi"/>
          <w:b/>
          <w:bCs/>
          <w:color w:val="000000"/>
          <w:szCs w:val="22"/>
          <w:shd w:val="clear" w:color="auto" w:fill="FFFFFF"/>
        </w:rPr>
      </w:pPr>
    </w:p>
    <w:p w14:paraId="094EB3BE" w14:textId="32DA70EC" w:rsidR="00EC2246" w:rsidRDefault="00EC2246" w:rsidP="00CC6A63">
      <w:pPr>
        <w:pStyle w:val="ListParagraph"/>
        <w:numPr>
          <w:ilvl w:val="0"/>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Costs</w:t>
      </w:r>
    </w:p>
    <w:p w14:paraId="097B9CCE" w14:textId="5355C81A" w:rsidR="00B07DE0" w:rsidRPr="00B07DE0" w:rsidRDefault="00EC2246" w:rsidP="00EC2246">
      <w:pPr>
        <w:pStyle w:val="ListParagraph"/>
        <w:numPr>
          <w:ilvl w:val="1"/>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In</w:t>
      </w:r>
      <w:r w:rsidR="00B07DE0" w:rsidRPr="00B07DE0">
        <w:rPr>
          <w:rFonts w:asciiTheme="majorHAnsi" w:eastAsia="Times New Roman" w:hAnsiTheme="majorHAnsi"/>
          <w:b/>
          <w:bCs/>
          <w:color w:val="000000"/>
          <w:szCs w:val="22"/>
          <w:shd w:val="clear" w:color="auto" w:fill="FFFFFF"/>
        </w:rPr>
        <w:t xml:space="preserve"> Year 1: </w:t>
      </w:r>
      <w:r w:rsidR="00B07DE0" w:rsidRPr="00B07DE0">
        <w:rPr>
          <w:rFonts w:asciiTheme="majorHAnsi" w:eastAsia="Times New Roman" w:hAnsiTheme="majorHAnsi"/>
          <w:bCs/>
          <w:color w:val="000000"/>
          <w:szCs w:val="22"/>
          <w:shd w:val="clear" w:color="auto" w:fill="FFFFFF"/>
        </w:rPr>
        <w:t>Cost of the</w:t>
      </w:r>
      <w:r w:rsidR="00A27417">
        <w:rPr>
          <w:rFonts w:asciiTheme="majorHAnsi" w:eastAsia="Times New Roman" w:hAnsiTheme="majorHAnsi"/>
          <w:bCs/>
          <w:color w:val="000000"/>
          <w:szCs w:val="22"/>
          <w:shd w:val="clear" w:color="auto" w:fill="FFFFFF"/>
        </w:rPr>
        <w:t xml:space="preserve"> selected</w:t>
      </w:r>
      <w:r w:rsidR="00B07DE0" w:rsidRPr="00B07DE0">
        <w:rPr>
          <w:rFonts w:asciiTheme="majorHAnsi" w:eastAsia="Times New Roman" w:hAnsiTheme="majorHAnsi"/>
          <w:bCs/>
          <w:color w:val="000000"/>
          <w:szCs w:val="22"/>
          <w:shd w:val="clear" w:color="auto" w:fill="FFFFFF"/>
        </w:rPr>
        <w:t xml:space="preserve"> strategy</w:t>
      </w:r>
      <w:r w:rsidR="00A27417">
        <w:rPr>
          <w:rFonts w:asciiTheme="majorHAnsi" w:eastAsia="Times New Roman" w:hAnsiTheme="majorHAnsi"/>
          <w:bCs/>
          <w:color w:val="000000"/>
          <w:szCs w:val="22"/>
          <w:shd w:val="clear" w:color="auto" w:fill="FFFFFF"/>
        </w:rPr>
        <w:t>, including costs for TB diagnosis and treatment to the healthcare system (not including patient costs),</w:t>
      </w:r>
      <w:r w:rsidR="00B07DE0" w:rsidRPr="00B07DE0">
        <w:rPr>
          <w:rFonts w:asciiTheme="majorHAnsi" w:eastAsia="Times New Roman" w:hAnsiTheme="majorHAnsi"/>
          <w:bCs/>
          <w:color w:val="000000"/>
          <w:szCs w:val="22"/>
          <w:shd w:val="clear" w:color="auto" w:fill="FFFFFF"/>
        </w:rPr>
        <w:t xml:space="preserve"> at the end of Year 1 of implementation</w:t>
      </w:r>
      <w:r>
        <w:rPr>
          <w:rFonts w:asciiTheme="majorHAnsi" w:eastAsia="Times New Roman" w:hAnsiTheme="majorHAnsi"/>
          <w:bCs/>
          <w:color w:val="000000"/>
          <w:szCs w:val="22"/>
          <w:shd w:val="clear" w:color="auto" w:fill="FFFFFF"/>
        </w:rPr>
        <w:t xml:space="preserve"> in U.S. dollars ($)</w:t>
      </w:r>
    </w:p>
    <w:p w14:paraId="663B2E6D" w14:textId="38638404" w:rsidR="00B07DE0" w:rsidRPr="00B07DE0" w:rsidRDefault="00B6749C" w:rsidP="00EC2246">
      <w:pPr>
        <w:pStyle w:val="ListParagraph"/>
        <w:numPr>
          <w:ilvl w:val="1"/>
          <w:numId w:val="31"/>
        </w:numPr>
        <w:rPr>
          <w:rFonts w:asciiTheme="majorHAnsi" w:eastAsia="Times New Roman" w:hAnsiTheme="majorHAnsi"/>
          <w:b/>
          <w:bCs/>
          <w:color w:val="000000"/>
          <w:szCs w:val="22"/>
          <w:shd w:val="clear" w:color="auto" w:fill="FFFFFF"/>
        </w:rPr>
      </w:pPr>
      <w:r>
        <w:rPr>
          <w:rFonts w:asciiTheme="majorHAnsi" w:eastAsia="Times New Roman" w:hAnsiTheme="majorHAnsi"/>
          <w:b/>
          <w:bCs/>
          <w:color w:val="000000"/>
          <w:szCs w:val="22"/>
          <w:shd w:val="clear" w:color="auto" w:fill="FFFFFF"/>
        </w:rPr>
        <w:t>In</w:t>
      </w:r>
      <w:r w:rsidR="00EC2246">
        <w:rPr>
          <w:rFonts w:asciiTheme="majorHAnsi" w:eastAsia="Times New Roman" w:hAnsiTheme="majorHAnsi"/>
          <w:b/>
          <w:bCs/>
          <w:color w:val="000000"/>
          <w:szCs w:val="22"/>
          <w:shd w:val="clear" w:color="auto" w:fill="FFFFFF"/>
        </w:rPr>
        <w:t xml:space="preserve"> Year 5: </w:t>
      </w:r>
      <w:r w:rsidR="00B07DE0" w:rsidRPr="00B07DE0">
        <w:rPr>
          <w:rFonts w:asciiTheme="majorHAnsi" w:eastAsia="Times New Roman" w:hAnsiTheme="majorHAnsi"/>
          <w:bCs/>
          <w:color w:val="000000"/>
          <w:szCs w:val="22"/>
          <w:shd w:val="clear" w:color="auto" w:fill="FFFFFF"/>
        </w:rPr>
        <w:t>Cost of the selected strategy</w:t>
      </w:r>
      <w:r w:rsidR="00A27417">
        <w:rPr>
          <w:rFonts w:asciiTheme="majorHAnsi" w:eastAsia="Times New Roman" w:hAnsiTheme="majorHAnsi"/>
          <w:bCs/>
          <w:color w:val="000000"/>
          <w:szCs w:val="22"/>
          <w:shd w:val="clear" w:color="auto" w:fill="FFFFFF"/>
        </w:rPr>
        <w:t>, including costs for TB diagnosis and treatment to the healthcare system (not including patient costs),</w:t>
      </w:r>
      <w:r w:rsidR="00B07DE0" w:rsidRPr="00B07DE0">
        <w:rPr>
          <w:rFonts w:asciiTheme="majorHAnsi" w:eastAsia="Times New Roman" w:hAnsiTheme="majorHAnsi"/>
          <w:bCs/>
          <w:color w:val="000000"/>
          <w:szCs w:val="22"/>
          <w:shd w:val="clear" w:color="auto" w:fill="FFFFFF"/>
        </w:rPr>
        <w:t xml:space="preserve"> </w:t>
      </w:r>
      <w:r w:rsidR="003C4A25">
        <w:rPr>
          <w:rFonts w:asciiTheme="majorHAnsi" w:eastAsia="Times New Roman" w:hAnsiTheme="majorHAnsi"/>
          <w:bCs/>
          <w:color w:val="000000"/>
          <w:szCs w:val="22"/>
          <w:shd w:val="clear" w:color="auto" w:fill="FFFFFF"/>
        </w:rPr>
        <w:t xml:space="preserve">in </w:t>
      </w:r>
      <w:r w:rsidR="00B07DE0" w:rsidRPr="00B07DE0">
        <w:rPr>
          <w:rFonts w:asciiTheme="majorHAnsi" w:eastAsia="Times New Roman" w:hAnsiTheme="majorHAnsi"/>
          <w:bCs/>
          <w:color w:val="000000"/>
          <w:szCs w:val="22"/>
          <w:shd w:val="clear" w:color="auto" w:fill="FFFFFF"/>
        </w:rPr>
        <w:t>Year 5 of implementation</w:t>
      </w:r>
      <w:r w:rsidR="00EC2246">
        <w:rPr>
          <w:rFonts w:asciiTheme="majorHAnsi" w:eastAsia="Times New Roman" w:hAnsiTheme="majorHAnsi"/>
          <w:bCs/>
          <w:color w:val="000000"/>
          <w:szCs w:val="22"/>
          <w:shd w:val="clear" w:color="auto" w:fill="FFFFFF"/>
        </w:rPr>
        <w:t xml:space="preserve"> </w:t>
      </w:r>
      <w:r w:rsidR="00A27417">
        <w:rPr>
          <w:rFonts w:asciiTheme="majorHAnsi" w:eastAsia="Times New Roman" w:hAnsiTheme="majorHAnsi"/>
          <w:bCs/>
          <w:color w:val="000000"/>
          <w:szCs w:val="22"/>
          <w:shd w:val="clear" w:color="auto" w:fill="FFFFFF"/>
        </w:rPr>
        <w:t xml:space="preserve">in </w:t>
      </w:r>
      <w:r w:rsidR="00EC2246">
        <w:rPr>
          <w:rFonts w:asciiTheme="majorHAnsi" w:eastAsia="Times New Roman" w:hAnsiTheme="majorHAnsi"/>
          <w:bCs/>
          <w:color w:val="000000"/>
          <w:szCs w:val="22"/>
          <w:shd w:val="clear" w:color="auto" w:fill="FFFFFF"/>
        </w:rPr>
        <w:t>U.S. dollars ($)</w:t>
      </w:r>
    </w:p>
    <w:p w14:paraId="6B9CC90D" w14:textId="77777777" w:rsidR="00B07DE0" w:rsidRDefault="00B07DE0" w:rsidP="00B07DE0"/>
    <w:p w14:paraId="329F13B4" w14:textId="77777777" w:rsidR="003A6EC2" w:rsidRDefault="003A6EC2" w:rsidP="00B07DE0"/>
    <w:p w14:paraId="78F619DB" w14:textId="77777777" w:rsidR="003C6D0C" w:rsidRDefault="003C6D0C" w:rsidP="00B07DE0"/>
    <w:p w14:paraId="0486D306" w14:textId="67926991" w:rsidR="00566955" w:rsidRDefault="00566955" w:rsidP="00566955">
      <w:pPr>
        <w:pStyle w:val="Heading2"/>
        <w:spacing w:before="0" w:after="0"/>
        <w:ind w:firstLine="720"/>
        <w:rPr>
          <w:rFonts w:asciiTheme="majorHAnsi" w:hAnsiTheme="majorHAnsi"/>
          <w:bCs/>
          <w:i w:val="0"/>
          <w:sz w:val="24"/>
          <w:szCs w:val="24"/>
          <w:u w:val="single"/>
        </w:rPr>
      </w:pPr>
      <w:bookmarkStart w:id="23" w:name="_Toc273092031"/>
      <w:r w:rsidRPr="00F5070C">
        <w:rPr>
          <w:rFonts w:asciiTheme="majorHAnsi" w:hAnsiTheme="majorHAnsi"/>
          <w:i w:val="0"/>
          <w:sz w:val="24"/>
          <w:szCs w:val="24"/>
          <w:u w:val="single"/>
        </w:rPr>
        <w:t>3.</w:t>
      </w:r>
      <w:r>
        <w:rPr>
          <w:rFonts w:asciiTheme="majorHAnsi" w:hAnsiTheme="majorHAnsi"/>
          <w:i w:val="0"/>
          <w:sz w:val="24"/>
          <w:szCs w:val="24"/>
          <w:u w:val="single"/>
        </w:rPr>
        <w:t>3</w:t>
      </w:r>
      <w:r w:rsidRPr="00F5070C">
        <w:rPr>
          <w:rFonts w:asciiTheme="majorHAnsi" w:hAnsiTheme="majorHAnsi"/>
          <w:i w:val="0"/>
          <w:sz w:val="24"/>
          <w:szCs w:val="24"/>
          <w:u w:val="single"/>
        </w:rPr>
        <w:t xml:space="preserve"> </w:t>
      </w:r>
      <w:r w:rsidRPr="00F5070C">
        <w:rPr>
          <w:rFonts w:asciiTheme="majorHAnsi" w:hAnsiTheme="majorHAnsi"/>
          <w:i w:val="0"/>
          <w:sz w:val="24"/>
          <w:szCs w:val="24"/>
          <w:u w:val="single"/>
        </w:rPr>
        <w:tab/>
        <w:t xml:space="preserve">Output </w:t>
      </w:r>
      <w:r>
        <w:rPr>
          <w:rFonts w:asciiTheme="majorHAnsi" w:hAnsiTheme="majorHAnsi"/>
          <w:i w:val="0"/>
          <w:sz w:val="24"/>
          <w:szCs w:val="24"/>
          <w:u w:val="single"/>
        </w:rPr>
        <w:t xml:space="preserve">when running with </w:t>
      </w:r>
      <w:r w:rsidRPr="00475AEF">
        <w:rPr>
          <w:rFonts w:asciiTheme="majorHAnsi" w:hAnsiTheme="majorHAnsi"/>
          <w:bCs/>
          <w:i w:val="0"/>
          <w:sz w:val="24"/>
          <w:szCs w:val="24"/>
          <w:u w:val="single"/>
        </w:rPr>
        <w:t xml:space="preserve">User Input Values for </w:t>
      </w:r>
      <w:r w:rsidR="00823E0C">
        <w:rPr>
          <w:rFonts w:asciiTheme="majorHAnsi" w:hAnsiTheme="majorHAnsi"/>
          <w:bCs/>
          <w:i w:val="0"/>
          <w:sz w:val="24"/>
          <w:szCs w:val="24"/>
          <w:u w:val="single"/>
        </w:rPr>
        <w:t>All Strategies</w:t>
      </w:r>
      <w:bookmarkEnd w:id="23"/>
    </w:p>
    <w:p w14:paraId="1161F031" w14:textId="1CC795CD" w:rsidR="003A6EC2" w:rsidRDefault="003A6EC2" w:rsidP="003A6EC2">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Users can choose to run the FlexDx TB Model using User Input Values to assess the independent impact of all nine diagnostic strategies in their setting.</w:t>
      </w:r>
    </w:p>
    <w:p w14:paraId="75485174" w14:textId="77777777" w:rsidR="003A6EC2" w:rsidRDefault="003A6EC2" w:rsidP="003A6EC2">
      <w:pPr>
        <w:ind w:left="720"/>
        <w:rPr>
          <w:rFonts w:asciiTheme="majorHAnsi" w:eastAsia="Times New Roman" w:hAnsiTheme="majorHAnsi"/>
          <w:bCs/>
          <w:color w:val="000000"/>
          <w:szCs w:val="22"/>
          <w:shd w:val="clear" w:color="auto" w:fill="FFFFFF"/>
        </w:rPr>
      </w:pPr>
    </w:p>
    <w:p w14:paraId="4180DAF1" w14:textId="3EB21105" w:rsidR="00C425CD" w:rsidRDefault="00C425CD" w:rsidP="00C425CD">
      <w:pPr>
        <w:ind w:left="720"/>
        <w:rPr>
          <w:rFonts w:asciiTheme="majorHAnsi" w:eastAsia="Times New Roman" w:hAnsiTheme="majorHAnsi"/>
          <w:bCs/>
          <w:color w:val="000000"/>
          <w:szCs w:val="22"/>
          <w:shd w:val="clear" w:color="auto" w:fill="FFFFFF"/>
        </w:rPr>
      </w:pPr>
      <w:r w:rsidRPr="00823E0C">
        <w:rPr>
          <w:rFonts w:asciiTheme="majorHAnsi" w:eastAsia="Times New Roman" w:hAnsiTheme="majorHAnsi"/>
          <w:bCs/>
          <w:color w:val="000000"/>
          <w:szCs w:val="22"/>
          <w:shd w:val="clear" w:color="auto" w:fill="FFFFFF"/>
        </w:rPr>
        <w:t xml:space="preserve">Selecting this option will return </w:t>
      </w:r>
      <w:r>
        <w:rPr>
          <w:rFonts w:asciiTheme="majorHAnsi" w:eastAsia="Times New Roman" w:hAnsiTheme="majorHAnsi"/>
          <w:bCs/>
          <w:color w:val="000000"/>
          <w:szCs w:val="22"/>
          <w:shd w:val="clear" w:color="auto" w:fill="FFFFFF"/>
        </w:rPr>
        <w:t>similar</w:t>
      </w:r>
      <w:r w:rsidRPr="00823E0C">
        <w:rPr>
          <w:rFonts w:asciiTheme="majorHAnsi" w:eastAsia="Times New Roman" w:hAnsiTheme="majorHAnsi"/>
          <w:bCs/>
          <w:color w:val="000000"/>
          <w:szCs w:val="22"/>
          <w:shd w:val="clear" w:color="auto" w:fill="FFFFFF"/>
        </w:rPr>
        <w:t xml:space="preserve"> outputs as for the Country Selection for Pre-</w:t>
      </w:r>
      <w:r>
        <w:rPr>
          <w:rFonts w:asciiTheme="majorHAnsi" w:eastAsia="Times New Roman" w:hAnsiTheme="majorHAnsi"/>
          <w:bCs/>
          <w:color w:val="000000"/>
          <w:szCs w:val="22"/>
          <w:shd w:val="clear" w:color="auto" w:fill="FFFFFF"/>
        </w:rPr>
        <w:t>set</w:t>
      </w:r>
      <w:r w:rsidRPr="00823E0C">
        <w:rPr>
          <w:rFonts w:asciiTheme="majorHAnsi" w:eastAsia="Times New Roman" w:hAnsiTheme="majorHAnsi"/>
          <w:bCs/>
          <w:color w:val="000000"/>
          <w:szCs w:val="22"/>
          <w:shd w:val="clear" w:color="auto" w:fill="FFFFFF"/>
        </w:rPr>
        <w:t xml:space="preserve"> Values, but without the uncertainty ranges</w:t>
      </w:r>
      <w:r w:rsidR="006B0FF4">
        <w:rPr>
          <w:rFonts w:asciiTheme="majorHAnsi" w:eastAsia="Times New Roman" w:hAnsiTheme="majorHAnsi"/>
          <w:bCs/>
          <w:color w:val="000000"/>
          <w:szCs w:val="22"/>
          <w:shd w:val="clear" w:color="auto" w:fill="FFFFFF"/>
        </w:rPr>
        <w:t xml:space="preserve"> or additional scenarios with empiric treatment, pre-diagnostic delay, or reactivation doubled</w:t>
      </w:r>
      <w:r w:rsidRPr="00823E0C">
        <w:rPr>
          <w:rFonts w:asciiTheme="majorHAnsi" w:eastAsia="Times New Roman" w:hAnsiTheme="majorHAnsi"/>
          <w:bCs/>
          <w:color w:val="000000"/>
          <w:szCs w:val="22"/>
          <w:shd w:val="clear" w:color="auto" w:fill="FFFFFF"/>
        </w:rPr>
        <w:t xml:space="preserve">.  </w:t>
      </w:r>
      <w:r>
        <w:rPr>
          <w:rFonts w:asciiTheme="majorHAnsi" w:eastAsia="Times New Roman" w:hAnsiTheme="majorHAnsi"/>
          <w:bCs/>
          <w:color w:val="000000"/>
          <w:szCs w:val="22"/>
          <w:shd w:val="clear" w:color="auto" w:fill="FFFFFF"/>
        </w:rPr>
        <w:t xml:space="preserve">It will also return output similar to running the model for a Single Strategy, but for </w:t>
      </w:r>
      <w:r w:rsidR="009D243C">
        <w:rPr>
          <w:rFonts w:asciiTheme="majorHAnsi" w:eastAsia="Times New Roman" w:hAnsiTheme="majorHAnsi"/>
          <w:bCs/>
          <w:color w:val="000000"/>
          <w:szCs w:val="22"/>
          <w:shd w:val="clear" w:color="auto" w:fill="FFFFFF"/>
        </w:rPr>
        <w:t>all</w:t>
      </w:r>
      <w:r>
        <w:rPr>
          <w:rFonts w:asciiTheme="majorHAnsi" w:eastAsia="Times New Roman" w:hAnsiTheme="majorHAnsi"/>
          <w:bCs/>
          <w:color w:val="000000"/>
          <w:szCs w:val="22"/>
          <w:shd w:val="clear" w:color="auto" w:fill="FFFFFF"/>
        </w:rPr>
        <w:t xml:space="preserve"> strategies compared to Baseline (smear).</w:t>
      </w:r>
    </w:p>
    <w:p w14:paraId="49725056" w14:textId="77777777" w:rsidR="00C425CD" w:rsidRDefault="00C425CD" w:rsidP="003A6EC2">
      <w:pPr>
        <w:ind w:left="720"/>
        <w:rPr>
          <w:rFonts w:asciiTheme="majorHAnsi" w:eastAsia="Times New Roman" w:hAnsiTheme="majorHAnsi"/>
          <w:bCs/>
          <w:color w:val="000000"/>
          <w:szCs w:val="22"/>
          <w:shd w:val="clear" w:color="auto" w:fill="FFFFFF"/>
        </w:rPr>
      </w:pPr>
    </w:p>
    <w:p w14:paraId="0EAD57D3" w14:textId="077C510E" w:rsidR="003A6EC2" w:rsidRDefault="003A6EC2" w:rsidP="003A6EC2">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model options reflecting the Epidemiological Scenario and Cost parameter values that were input by the user are displayed at the top of the results pages.  If the values for any of the parameters are incorrect, users can click the ‘Back to Inputs’ button to return to the model inputs page and adjust the values as necessary.</w:t>
      </w:r>
    </w:p>
    <w:p w14:paraId="2B0EFD8A" w14:textId="4F727F98" w:rsidR="003A6EC2" w:rsidRDefault="003A6EC2" w:rsidP="003A6EC2">
      <w:pPr>
        <w:ind w:left="720"/>
        <w:rPr>
          <w:rFonts w:asciiTheme="majorHAnsi" w:eastAsia="Times New Roman" w:hAnsiTheme="majorHAnsi"/>
          <w:bCs/>
          <w:color w:val="000000"/>
          <w:szCs w:val="22"/>
          <w:shd w:val="clear" w:color="auto" w:fill="FFFFFF"/>
        </w:rPr>
      </w:pPr>
    </w:p>
    <w:p w14:paraId="564B8A31" w14:textId="628E1ECC" w:rsidR="00823E0C" w:rsidRPr="006D3DCD" w:rsidRDefault="00C425CD" w:rsidP="006D3DCD">
      <w:pPr>
        <w:ind w:left="720"/>
        <w:rPr>
          <w:rFonts w:asciiTheme="majorHAnsi" w:eastAsia="Times New Roman" w:hAnsiTheme="majorHAnsi"/>
          <w:bCs/>
          <w:color w:val="000000"/>
          <w:szCs w:val="22"/>
          <w:shd w:val="clear" w:color="auto" w:fill="FFFFFF"/>
        </w:rPr>
      </w:pPr>
      <w:r w:rsidRPr="00B7114E">
        <w:rPr>
          <w:rFonts w:asciiTheme="majorHAnsi" w:eastAsia="Times New Roman" w:hAnsiTheme="majorHAnsi"/>
          <w:bCs/>
          <w:noProof/>
          <w:color w:val="000000"/>
          <w:szCs w:val="22"/>
          <w:shd w:val="clear" w:color="auto" w:fill="FFFFFF"/>
        </w:rPr>
        <mc:AlternateContent>
          <mc:Choice Requires="wps">
            <w:drawing>
              <wp:anchor distT="0" distB="0" distL="114300" distR="114300" simplePos="0" relativeHeight="251765760" behindDoc="0" locked="0" layoutInCell="1" allowOverlap="1" wp14:anchorId="0D3FBE47" wp14:editId="425E0679">
                <wp:simplePos x="0" y="0"/>
                <wp:positionH relativeFrom="column">
                  <wp:posOffset>-20955</wp:posOffset>
                </wp:positionH>
                <wp:positionV relativeFrom="paragraph">
                  <wp:posOffset>488315</wp:posOffset>
                </wp:positionV>
                <wp:extent cx="1028700" cy="9144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1028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E3E81D" w14:textId="77777777" w:rsidR="003C4A25" w:rsidRPr="00CB75D4" w:rsidRDefault="003C4A25" w:rsidP="003A6EC2">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061" type="#_x0000_t202" style="position:absolute;left:0;text-align:left;margin-left:-1.6pt;margin-top:38.45pt;width:81pt;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" filled="f" stroked="f">
                <v:textbox>
                  <w:txbxContent>
                    <w:p w14:paraId="3AE3E81D" w14:textId="77777777" w:rsidR="00631717" w:rsidRPr="00CB75D4" w:rsidRDefault="00631717" w:rsidP="003A6EC2">
                      <w:pPr>
                        <w:jc w:val="center"/>
                        <w:rPr>
                          <w:rFonts w:asciiTheme="majorHAnsi" w:hAnsiTheme="majorHAnsi"/>
                          <w:b/>
                          <w:color w:val="FF0000"/>
                        </w:rPr>
                      </w:pPr>
                      <w:r w:rsidRPr="00CB75D4">
                        <w:rPr>
                          <w:rFonts w:asciiTheme="majorHAnsi" w:eastAsia="Times New Roman" w:hAnsiTheme="majorHAnsi"/>
                          <w:b/>
                          <w:bCs/>
                          <w:color w:val="FF0000"/>
                          <w:szCs w:val="22"/>
                          <w:shd w:val="clear" w:color="auto" w:fill="FFFFFF"/>
                        </w:rPr>
                        <w:t>Click to return to the model inputs page</w:t>
                      </w:r>
                    </w:p>
                  </w:txbxContent>
                </v:textbox>
              </v:shape>
            </w:pict>
          </mc:Fallback>
        </mc:AlternateContent>
      </w:r>
      <w:r w:rsidRPr="00B7114E">
        <w:rPr>
          <w:rFonts w:asciiTheme="majorHAnsi" w:eastAsia="Times New Roman" w:hAnsiTheme="majorHAnsi"/>
          <w:bCs/>
          <w:noProof/>
          <w:color w:val="000000"/>
          <w:szCs w:val="22"/>
          <w:shd w:val="clear" w:color="auto" w:fill="FFFFFF"/>
        </w:rPr>
        <mc:AlternateContent>
          <mc:Choice Requires="wps">
            <w:drawing>
              <wp:anchor distT="0" distB="0" distL="114300" distR="114300" simplePos="0" relativeHeight="251764736" behindDoc="0" locked="0" layoutInCell="1" allowOverlap="1" wp14:anchorId="2066A1E8" wp14:editId="2C2B33C1">
                <wp:simplePos x="0" y="0"/>
                <wp:positionH relativeFrom="column">
                  <wp:posOffset>922923</wp:posOffset>
                </wp:positionH>
                <wp:positionV relativeFrom="paragraph">
                  <wp:posOffset>645928</wp:posOffset>
                </wp:positionV>
                <wp:extent cx="838501" cy="246413"/>
                <wp:effectExtent l="50800" t="25400" r="25400" b="109220"/>
                <wp:wrapNone/>
                <wp:docPr id="215" name="Oval 215"/>
                <wp:cNvGraphicFramePr/>
                <a:graphic xmlns:a="http://schemas.openxmlformats.org/drawingml/2006/main">
                  <a:graphicData uri="http://schemas.microsoft.com/office/word/2010/wordprocessingShape">
                    <wps:wsp>
                      <wps:cNvSpPr/>
                      <wps:spPr>
                        <a:xfrm>
                          <a:off x="0" y="0"/>
                          <a:ext cx="838501" cy="246413"/>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5" o:spid="_x0000_s1026" style="position:absolute;margin-left:72.65pt;margin-top:50.85pt;width:66pt;height:19.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" filled="f" strokecolor="red" strokeweight="2.25pt">
                <v:shadow on="t" opacity="22937f" mv:blur="40000f" origin=",.5" offset="0,23000emu"/>
              </v:oval>
            </w:pict>
          </mc:Fallback>
        </mc:AlternateContent>
      </w:r>
      <w:r>
        <w:rPr>
          <w:rFonts w:asciiTheme="majorHAnsi" w:eastAsia="Times New Roman" w:hAnsiTheme="majorHAnsi"/>
          <w:bCs/>
          <w:color w:val="000000"/>
          <w:szCs w:val="22"/>
          <w:shd w:val="clear" w:color="auto" w:fill="FFFFFF"/>
        </w:rPr>
        <w:tab/>
      </w:r>
      <w:r w:rsidR="00823E0C">
        <w:rPr>
          <w:noProof/>
        </w:rPr>
        <w:drawing>
          <wp:inline distT="0" distB="0" distL="0" distR="0" wp14:anchorId="1648CEF5" wp14:editId="49931C51">
            <wp:extent cx="4837387" cy="2071972"/>
            <wp:effectExtent l="50800" t="50800" r="116205" b="138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7387" cy="2071972"/>
                    </a:xfrm>
                    <a:prstGeom prst="rect">
                      <a:avLst/>
                    </a:prstGeom>
                    <a:noFill/>
                    <a:ln>
                      <a:solidFill>
                        <a:srgbClr val="1F497D"/>
                      </a:solidFill>
                    </a:ln>
                    <a:effectLst>
                      <a:outerShdw blurRad="50800" dist="38100" dir="2700000" algn="tl" rotWithShape="0">
                        <a:prstClr val="black">
                          <a:alpha val="40000"/>
                        </a:prstClr>
                      </a:outerShdw>
                    </a:effectLst>
                  </pic:spPr>
                </pic:pic>
              </a:graphicData>
            </a:graphic>
          </wp:inline>
        </w:drawing>
      </w:r>
    </w:p>
    <w:p w14:paraId="396C7975" w14:textId="77777777" w:rsidR="00823E0C" w:rsidRDefault="00823E0C" w:rsidP="00823E0C">
      <w:pPr>
        <w:rPr>
          <w:rFonts w:asciiTheme="majorHAnsi" w:eastAsia="Times New Roman" w:hAnsiTheme="majorHAnsi"/>
          <w:bCs/>
          <w:color w:val="000000"/>
          <w:szCs w:val="22"/>
          <w:shd w:val="clear" w:color="auto" w:fill="FFFFFF"/>
        </w:rPr>
      </w:pPr>
    </w:p>
    <w:p w14:paraId="7E06ACE5" w14:textId="064E64E4" w:rsidR="00BE5DAD" w:rsidRPr="006D3DCD" w:rsidRDefault="00BE5DAD" w:rsidP="006D3DCD">
      <w:pPr>
        <w:pStyle w:val="Heading3"/>
        <w:spacing w:before="0" w:after="0"/>
        <w:ind w:firstLine="720"/>
        <w:rPr>
          <w:rFonts w:asciiTheme="majorHAnsi" w:eastAsia="Times New Roman" w:hAnsiTheme="majorHAnsi"/>
          <w:bCs/>
          <w:color w:val="000000"/>
          <w:sz w:val="24"/>
          <w:szCs w:val="22"/>
          <w:u w:val="single"/>
          <w:shd w:val="clear" w:color="auto" w:fill="FFFFFF"/>
        </w:rPr>
      </w:pPr>
      <w:bookmarkStart w:id="24" w:name="_Toc273092032"/>
      <w:r w:rsidRPr="00BE5DAD">
        <w:rPr>
          <w:rFonts w:asciiTheme="majorHAnsi" w:hAnsiTheme="majorHAnsi"/>
          <w:sz w:val="24"/>
          <w:u w:val="single"/>
          <w:shd w:val="clear" w:color="auto" w:fill="FFFFFF"/>
        </w:rPr>
        <w:t>3.</w:t>
      </w:r>
      <w:r>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w:t>
      </w:r>
      <w:r>
        <w:rPr>
          <w:rFonts w:asciiTheme="majorHAnsi" w:hAnsiTheme="majorHAnsi"/>
          <w:sz w:val="24"/>
          <w:u w:val="single"/>
          <w:shd w:val="clear" w:color="auto" w:fill="FFFFFF"/>
        </w:rPr>
        <w:t>1</w:t>
      </w:r>
      <w:r w:rsidRPr="00BE5DAD">
        <w:rPr>
          <w:rFonts w:asciiTheme="majorHAnsi" w:hAnsiTheme="majorHAnsi"/>
          <w:sz w:val="24"/>
          <w:u w:val="single"/>
          <w:shd w:val="clear" w:color="auto" w:fill="FFFFFF"/>
        </w:rPr>
        <w:tab/>
      </w:r>
      <w:r w:rsidR="006B0FF4">
        <w:rPr>
          <w:rFonts w:asciiTheme="majorHAnsi" w:hAnsiTheme="majorHAnsi"/>
          <w:sz w:val="24"/>
          <w:u w:val="single"/>
          <w:shd w:val="clear" w:color="auto" w:fill="FFFFFF"/>
        </w:rPr>
        <w:t>Nine</w:t>
      </w:r>
      <w:r>
        <w:rPr>
          <w:rFonts w:asciiTheme="majorHAnsi" w:hAnsiTheme="majorHAnsi"/>
          <w:sz w:val="24"/>
          <w:u w:val="single"/>
          <w:shd w:val="clear" w:color="auto" w:fill="FFFFFF"/>
        </w:rPr>
        <w:t xml:space="preserve"> Single Strategy Tabs</w:t>
      </w:r>
      <w:bookmarkEnd w:id="24"/>
    </w:p>
    <w:p w14:paraId="207CD070" w14:textId="1D97E535" w:rsidR="006D3DCD" w:rsidRDefault="006D3DCD" w:rsidP="006D3DCD">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results page below is an example of the output that will be returned when a user runs the model using User Input Values to assess the impact of All Strategies.</w:t>
      </w:r>
    </w:p>
    <w:p w14:paraId="60A17045" w14:textId="6740D594" w:rsidR="00204D41" w:rsidRDefault="00204D41" w:rsidP="006D3DCD">
      <w:pPr>
        <w:ind w:left="720"/>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68832" behindDoc="0" locked="0" layoutInCell="1" allowOverlap="1" wp14:anchorId="5003AA54" wp14:editId="55205F2E">
                <wp:simplePos x="0" y="0"/>
                <wp:positionH relativeFrom="column">
                  <wp:posOffset>394335</wp:posOffset>
                </wp:positionH>
                <wp:positionV relativeFrom="paragraph">
                  <wp:posOffset>170815</wp:posOffset>
                </wp:positionV>
                <wp:extent cx="1143000" cy="300355"/>
                <wp:effectExtent l="0" t="0" r="0" b="4445"/>
                <wp:wrapNone/>
                <wp:docPr id="218" name="Text Box 218"/>
                <wp:cNvGraphicFramePr/>
                <a:graphic xmlns:a="http://schemas.openxmlformats.org/drawingml/2006/main">
                  <a:graphicData uri="http://schemas.microsoft.com/office/word/2010/wordprocessingShape">
                    <wps:wsp>
                      <wps:cNvSpPr txBox="1"/>
                      <wps:spPr>
                        <a:xfrm>
                          <a:off x="0" y="0"/>
                          <a:ext cx="1143000" cy="3003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EEC387" w14:textId="77777777" w:rsidR="003C4A25" w:rsidRPr="00A50801" w:rsidRDefault="003C4A25" w:rsidP="00204D41">
                            <w:pP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062" type="#_x0000_t202" style="position:absolute;left:0;text-align:left;margin-left:31.05pt;margin-top:13.45pt;width:90pt;height:23.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KntICAAAa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" filled="f" stroked="f">
                <v:textbox>
                  <w:txbxContent>
                    <w:p w14:paraId="16EEC387" w14:textId="77777777" w:rsidR="00631717" w:rsidRPr="00A50801" w:rsidRDefault="00631717" w:rsidP="00204D41">
                      <w:pP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p>
    <w:p w14:paraId="014072B2" w14:textId="11DF5AA2" w:rsidR="006D3DCD" w:rsidRDefault="006D3DCD" w:rsidP="00BE5DAD">
      <w:pPr>
        <w:rPr>
          <w:rFonts w:asciiTheme="majorHAnsi" w:eastAsia="Times New Roman" w:hAnsiTheme="majorHAnsi"/>
          <w:bCs/>
          <w:color w:val="000000"/>
          <w:szCs w:val="22"/>
          <w:shd w:val="clear" w:color="auto" w:fill="FFFFFF"/>
        </w:rPr>
      </w:pPr>
    </w:p>
    <w:p w14:paraId="3DE074BA" w14:textId="12FC5B16" w:rsidR="00BE5DAD" w:rsidRDefault="00204D41" w:rsidP="00BE5DAD">
      <w:pPr>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67808" behindDoc="0" locked="0" layoutInCell="1" allowOverlap="1" wp14:anchorId="5040DDBA" wp14:editId="55F04E83">
                <wp:simplePos x="0" y="0"/>
                <wp:positionH relativeFrom="column">
                  <wp:posOffset>562610</wp:posOffset>
                </wp:positionH>
                <wp:positionV relativeFrom="paragraph">
                  <wp:posOffset>36195</wp:posOffset>
                </wp:positionV>
                <wp:extent cx="886694" cy="241233"/>
                <wp:effectExtent l="50800" t="25400" r="27940" b="89535"/>
                <wp:wrapNone/>
                <wp:docPr id="217" name="Oval 217"/>
                <wp:cNvGraphicFramePr/>
                <a:graphic xmlns:a="http://schemas.openxmlformats.org/drawingml/2006/main">
                  <a:graphicData uri="http://schemas.microsoft.com/office/word/2010/wordprocessingShape">
                    <wps:wsp>
                      <wps:cNvSpPr/>
                      <wps:spPr>
                        <a:xfrm>
                          <a:off x="0" y="0"/>
                          <a:ext cx="886694" cy="241233"/>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8836CB8" w14:textId="77777777" w:rsidR="003C4A25" w:rsidRDefault="003C4A25" w:rsidP="00204D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7" o:spid="_x0000_s1063" style="position:absolute;margin-left:44.3pt;margin-top:2.85pt;width:69.8pt;height:1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" filled="f" strokecolor="red" strokeweight="1.5pt">
                <v:shadow on="t" opacity="22937f" mv:blur="40000f" origin=",.5" offset="0,23000emu"/>
                <v:textbox>
                  <w:txbxContent>
                    <w:p w14:paraId="58836CB8" w14:textId="77777777" w:rsidR="00631717" w:rsidRDefault="00631717" w:rsidP="00204D41">
                      <w:pPr>
                        <w:jc w:val="center"/>
                      </w:pPr>
                    </w:p>
                  </w:txbxContent>
                </v:textbox>
              </v:oval>
            </w:pict>
          </mc:Fallback>
        </mc:AlternateContent>
      </w:r>
      <w:r w:rsidR="00D2790E">
        <w:rPr>
          <w:rFonts w:asciiTheme="majorHAnsi" w:eastAsia="Times New Roman" w:hAnsiTheme="majorHAnsi"/>
          <w:bCs/>
          <w:color w:val="000000"/>
          <w:szCs w:val="22"/>
          <w:shd w:val="clear" w:color="auto" w:fill="FFFFFF"/>
        </w:rPr>
        <w:tab/>
      </w:r>
      <w:r w:rsidR="00BE5DAD">
        <w:rPr>
          <w:rFonts w:asciiTheme="majorHAnsi" w:eastAsia="Times New Roman" w:hAnsiTheme="majorHAnsi"/>
          <w:bCs/>
          <w:noProof/>
          <w:color w:val="000000"/>
          <w:szCs w:val="22"/>
          <w:shd w:val="clear" w:color="auto" w:fill="FFFFFF"/>
        </w:rPr>
        <w:drawing>
          <wp:inline distT="0" distB="0" distL="0" distR="0" wp14:anchorId="4FE3B3C9" wp14:editId="0F95E081">
            <wp:extent cx="4982133" cy="3954914"/>
            <wp:effectExtent l="50800" t="50800" r="123825" b="134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2233" cy="395499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6F77BCF5" w14:textId="77777777" w:rsidR="009D243C" w:rsidRDefault="009D243C" w:rsidP="009D243C">
      <w:pPr>
        <w:ind w:left="720"/>
        <w:rPr>
          <w:rFonts w:asciiTheme="majorHAnsi" w:eastAsia="Times New Roman" w:hAnsiTheme="majorHAnsi"/>
          <w:bCs/>
          <w:color w:val="000000"/>
          <w:szCs w:val="22"/>
          <w:shd w:val="clear" w:color="auto" w:fill="FFFFFF"/>
        </w:rPr>
      </w:pPr>
    </w:p>
    <w:p w14:paraId="72D84FBB" w14:textId="79FBDD57" w:rsidR="009D243C" w:rsidRDefault="009D243C" w:rsidP="009D243C">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w:t>
      </w:r>
      <w:r w:rsidRPr="00B07DE0">
        <w:rPr>
          <w:rFonts w:asciiTheme="majorHAnsi" w:eastAsia="Times New Roman" w:hAnsiTheme="majorHAnsi"/>
          <w:bCs/>
          <w:color w:val="000000"/>
          <w:szCs w:val="22"/>
          <w:shd w:val="clear" w:color="auto" w:fill="FFFFFF"/>
        </w:rPr>
        <w:t xml:space="preserve">he setting-specific model projections </w:t>
      </w:r>
      <w:r>
        <w:rPr>
          <w:rFonts w:asciiTheme="majorHAnsi" w:eastAsia="Times New Roman" w:hAnsiTheme="majorHAnsi"/>
          <w:bCs/>
          <w:color w:val="000000"/>
          <w:szCs w:val="22"/>
          <w:shd w:val="clear" w:color="auto" w:fill="FFFFFF"/>
        </w:rPr>
        <w:t xml:space="preserve">are returned </w:t>
      </w:r>
      <w:r w:rsidR="00D42181">
        <w:rPr>
          <w:rFonts w:asciiTheme="majorHAnsi" w:eastAsia="Times New Roman" w:hAnsiTheme="majorHAnsi"/>
          <w:bCs/>
          <w:color w:val="000000"/>
          <w:szCs w:val="22"/>
          <w:shd w:val="clear" w:color="auto" w:fill="FFFFFF"/>
        </w:rPr>
        <w:t>comparing</w:t>
      </w:r>
      <w:r w:rsidRPr="00B07DE0">
        <w:rPr>
          <w:rFonts w:asciiTheme="majorHAnsi" w:eastAsia="Times New Roman" w:hAnsiTheme="majorHAnsi"/>
          <w:bCs/>
          <w:color w:val="000000"/>
          <w:szCs w:val="22"/>
          <w:shd w:val="clear" w:color="auto" w:fill="FFFFFF"/>
        </w:rPr>
        <w:t xml:space="preserve"> Baseline (smear)</w:t>
      </w:r>
      <w:r>
        <w:rPr>
          <w:rFonts w:asciiTheme="majorHAnsi" w:eastAsia="Times New Roman" w:hAnsiTheme="majorHAnsi"/>
          <w:bCs/>
          <w:color w:val="000000"/>
          <w:szCs w:val="22"/>
          <w:shd w:val="clear" w:color="auto" w:fill="FFFFFF"/>
        </w:rPr>
        <w:t xml:space="preserve"> strategy</w:t>
      </w:r>
      <w:r w:rsidRPr="00B07DE0">
        <w:rPr>
          <w:rFonts w:asciiTheme="majorHAnsi" w:eastAsia="Times New Roman" w:hAnsiTheme="majorHAnsi"/>
          <w:bCs/>
          <w:color w:val="000000"/>
          <w:szCs w:val="22"/>
          <w:shd w:val="clear" w:color="auto" w:fill="FFFFFF"/>
        </w:rPr>
        <w:t xml:space="preserve"> </w:t>
      </w:r>
      <w:r w:rsidR="00D42181">
        <w:rPr>
          <w:rFonts w:asciiTheme="majorHAnsi" w:eastAsia="Times New Roman" w:hAnsiTheme="majorHAnsi"/>
          <w:bCs/>
          <w:color w:val="000000"/>
          <w:szCs w:val="22"/>
          <w:shd w:val="clear" w:color="auto" w:fill="FFFFFF"/>
        </w:rPr>
        <w:t>to each of the eight diagnostic testing strategies</w:t>
      </w:r>
      <w:r>
        <w:rPr>
          <w:rFonts w:asciiTheme="majorHAnsi" w:eastAsia="Times New Roman" w:hAnsiTheme="majorHAnsi"/>
          <w:bCs/>
          <w:color w:val="000000"/>
          <w:szCs w:val="22"/>
          <w:shd w:val="clear" w:color="auto" w:fill="FFFFFF"/>
        </w:rPr>
        <w:t xml:space="preserve">.  The </w:t>
      </w:r>
      <w:r w:rsidRPr="00B07DE0">
        <w:rPr>
          <w:rFonts w:asciiTheme="majorHAnsi" w:eastAsia="Times New Roman" w:hAnsiTheme="majorHAnsi"/>
          <w:bCs/>
          <w:color w:val="000000"/>
          <w:szCs w:val="22"/>
          <w:shd w:val="clear" w:color="auto" w:fill="FFFFFF"/>
        </w:rPr>
        <w:t xml:space="preserve">estimates </w:t>
      </w:r>
      <w:r>
        <w:rPr>
          <w:rFonts w:asciiTheme="majorHAnsi" w:eastAsia="Times New Roman" w:hAnsiTheme="majorHAnsi"/>
          <w:bCs/>
          <w:color w:val="000000"/>
          <w:szCs w:val="22"/>
          <w:shd w:val="clear" w:color="auto" w:fill="FFFFFF"/>
        </w:rPr>
        <w:t xml:space="preserve">displayed reflect projections that are expected </w:t>
      </w:r>
      <w:r w:rsidRPr="00B07DE0">
        <w:rPr>
          <w:rFonts w:asciiTheme="majorHAnsi" w:eastAsia="Times New Roman" w:hAnsiTheme="majorHAnsi"/>
          <w:bCs/>
          <w:color w:val="000000"/>
          <w:szCs w:val="22"/>
          <w:shd w:val="clear" w:color="auto" w:fill="FFFFFF"/>
        </w:rPr>
        <w:t>by the end of Year 5</w:t>
      </w:r>
      <w:r>
        <w:rPr>
          <w:rFonts w:asciiTheme="majorHAnsi" w:eastAsia="Times New Roman" w:hAnsiTheme="majorHAnsi"/>
          <w:bCs/>
          <w:color w:val="000000"/>
          <w:szCs w:val="22"/>
          <w:shd w:val="clear" w:color="auto" w:fill="FFFFFF"/>
        </w:rPr>
        <w:t xml:space="preserve"> of </w:t>
      </w:r>
      <w:r w:rsidR="00D42181">
        <w:rPr>
          <w:rFonts w:asciiTheme="majorHAnsi" w:eastAsia="Times New Roman" w:hAnsiTheme="majorHAnsi"/>
          <w:bCs/>
          <w:color w:val="000000"/>
          <w:szCs w:val="22"/>
          <w:shd w:val="clear" w:color="auto" w:fill="FFFFFF"/>
        </w:rPr>
        <w:t>each</w:t>
      </w:r>
      <w:r>
        <w:rPr>
          <w:rFonts w:asciiTheme="majorHAnsi" w:eastAsia="Times New Roman" w:hAnsiTheme="majorHAnsi"/>
          <w:bCs/>
          <w:color w:val="000000"/>
          <w:szCs w:val="22"/>
          <w:shd w:val="clear" w:color="auto" w:fill="FFFFFF"/>
        </w:rPr>
        <w:t xml:space="preserve"> strategy’s implementation.</w:t>
      </w:r>
    </w:p>
    <w:p w14:paraId="5BD4AB54" w14:textId="77777777" w:rsidR="00BE5DAD" w:rsidRDefault="00BE5DAD" w:rsidP="00BE5DAD">
      <w:pPr>
        <w:rPr>
          <w:rFonts w:asciiTheme="majorHAnsi" w:eastAsia="Times New Roman" w:hAnsiTheme="majorHAnsi"/>
          <w:bCs/>
          <w:color w:val="000000"/>
          <w:szCs w:val="22"/>
          <w:shd w:val="clear" w:color="auto" w:fill="FFFFFF"/>
        </w:rPr>
      </w:pPr>
    </w:p>
    <w:p w14:paraId="6A55F0E0" w14:textId="6E267682" w:rsidR="00BE5DAD" w:rsidRPr="00823E0C" w:rsidRDefault="00BE5DAD" w:rsidP="00D42181">
      <w:pPr>
        <w:ind w:left="720"/>
        <w:rPr>
          <w:rFonts w:asciiTheme="majorHAnsi" w:eastAsia="Times New Roman" w:hAnsiTheme="majorHAnsi"/>
          <w:b/>
          <w:bCs/>
          <w:color w:val="000000"/>
          <w:szCs w:val="22"/>
          <w:shd w:val="clear" w:color="auto" w:fill="FFFFFF"/>
        </w:rPr>
      </w:pPr>
      <w:r w:rsidRPr="00823E0C">
        <w:rPr>
          <w:rFonts w:asciiTheme="majorHAnsi" w:eastAsia="Times New Roman" w:hAnsiTheme="majorHAnsi"/>
          <w:bCs/>
          <w:color w:val="000000"/>
          <w:szCs w:val="22"/>
          <w:shd w:val="clear" w:color="auto" w:fill="FFFFFF"/>
        </w:rPr>
        <w:t>The</w:t>
      </w:r>
      <w:r w:rsidRPr="00823E0C">
        <w:rPr>
          <w:rFonts w:asciiTheme="majorHAnsi" w:eastAsia="Times New Roman" w:hAnsiTheme="majorHAnsi"/>
          <w:b/>
          <w:bCs/>
          <w:color w:val="000000"/>
          <w:szCs w:val="22"/>
          <w:shd w:val="clear" w:color="auto" w:fill="FFFFFF"/>
        </w:rPr>
        <w:t xml:space="preserve"> </w:t>
      </w:r>
      <w:r w:rsidRPr="00823E0C">
        <w:rPr>
          <w:rFonts w:asciiTheme="majorHAnsi" w:eastAsia="Times New Roman" w:hAnsiTheme="majorHAnsi"/>
          <w:bCs/>
          <w:color w:val="000000"/>
          <w:szCs w:val="22"/>
          <w:shd w:val="clear" w:color="auto" w:fill="FFFFFF"/>
        </w:rPr>
        <w:t xml:space="preserve">output includes </w:t>
      </w:r>
      <w:r w:rsidR="00D42181">
        <w:rPr>
          <w:rFonts w:asciiTheme="majorHAnsi" w:eastAsia="Times New Roman" w:hAnsiTheme="majorHAnsi"/>
          <w:bCs/>
          <w:color w:val="000000"/>
          <w:szCs w:val="22"/>
          <w:shd w:val="clear" w:color="auto" w:fill="FFFFFF"/>
        </w:rPr>
        <w:t xml:space="preserve">the following model projections for </w:t>
      </w:r>
      <w:r w:rsidRPr="00D42181">
        <w:rPr>
          <w:rFonts w:asciiTheme="majorHAnsi" w:eastAsia="Times New Roman" w:hAnsiTheme="majorHAnsi"/>
          <w:bCs/>
          <w:color w:val="000000"/>
          <w:szCs w:val="22"/>
          <w:shd w:val="clear" w:color="auto" w:fill="FFFFFF"/>
        </w:rPr>
        <w:t xml:space="preserve">TB Incidence, </w:t>
      </w:r>
      <w:r w:rsidR="006B0FF4">
        <w:rPr>
          <w:rFonts w:asciiTheme="majorHAnsi" w:eastAsia="Times New Roman" w:hAnsiTheme="majorHAnsi"/>
          <w:bCs/>
          <w:color w:val="000000"/>
          <w:szCs w:val="22"/>
          <w:shd w:val="clear" w:color="auto" w:fill="FFFFFF"/>
        </w:rPr>
        <w:t>Multi-d</w:t>
      </w:r>
      <w:r w:rsidR="00D42181" w:rsidRPr="00D42181">
        <w:rPr>
          <w:rFonts w:asciiTheme="majorHAnsi" w:eastAsia="Times New Roman" w:hAnsiTheme="majorHAnsi"/>
          <w:bCs/>
          <w:color w:val="000000"/>
          <w:szCs w:val="22"/>
          <w:shd w:val="clear" w:color="auto" w:fill="FFFFFF"/>
        </w:rPr>
        <w:t>rug</w:t>
      </w:r>
      <w:r w:rsidR="006B0FF4">
        <w:rPr>
          <w:rFonts w:asciiTheme="majorHAnsi" w:eastAsia="Times New Roman" w:hAnsiTheme="majorHAnsi"/>
          <w:bCs/>
          <w:color w:val="000000"/>
          <w:szCs w:val="22"/>
          <w:shd w:val="clear" w:color="auto" w:fill="FFFFFF"/>
        </w:rPr>
        <w:t xml:space="preserve"> </w:t>
      </w:r>
      <w:r w:rsidR="00D42181" w:rsidRPr="00D42181">
        <w:rPr>
          <w:rFonts w:asciiTheme="majorHAnsi" w:eastAsia="Times New Roman" w:hAnsiTheme="majorHAnsi"/>
          <w:bCs/>
          <w:color w:val="000000"/>
          <w:szCs w:val="22"/>
          <w:shd w:val="clear" w:color="auto" w:fill="FFFFFF"/>
        </w:rPr>
        <w:t>Resistan</w:t>
      </w:r>
      <w:r w:rsidR="006B0FF4">
        <w:rPr>
          <w:rFonts w:asciiTheme="majorHAnsi" w:eastAsia="Times New Roman" w:hAnsiTheme="majorHAnsi"/>
          <w:bCs/>
          <w:color w:val="000000"/>
          <w:szCs w:val="22"/>
          <w:shd w:val="clear" w:color="auto" w:fill="FFFFFF"/>
        </w:rPr>
        <w:t>t</w:t>
      </w:r>
      <w:r w:rsidR="00D42181" w:rsidRPr="00D42181">
        <w:rPr>
          <w:rFonts w:asciiTheme="majorHAnsi" w:eastAsia="Times New Roman" w:hAnsiTheme="majorHAnsi"/>
          <w:bCs/>
          <w:color w:val="000000"/>
          <w:szCs w:val="22"/>
          <w:shd w:val="clear" w:color="auto" w:fill="FFFFFF"/>
        </w:rPr>
        <w:t xml:space="preserve"> (</w:t>
      </w:r>
      <w:r w:rsidRPr="00D42181">
        <w:rPr>
          <w:rFonts w:asciiTheme="majorHAnsi" w:eastAsia="Times New Roman" w:hAnsiTheme="majorHAnsi"/>
          <w:bCs/>
          <w:color w:val="000000"/>
          <w:szCs w:val="22"/>
          <w:shd w:val="clear" w:color="auto" w:fill="FFFFFF"/>
        </w:rPr>
        <w:t>MDR</w:t>
      </w:r>
      <w:r w:rsidR="00D42181" w:rsidRPr="00D42181">
        <w:rPr>
          <w:rFonts w:asciiTheme="majorHAnsi" w:eastAsia="Times New Roman" w:hAnsiTheme="majorHAnsi"/>
          <w:bCs/>
          <w:color w:val="000000"/>
          <w:szCs w:val="22"/>
          <w:shd w:val="clear" w:color="auto" w:fill="FFFFFF"/>
        </w:rPr>
        <w:t xml:space="preserve">) </w:t>
      </w:r>
      <w:r w:rsidR="006B0FF4">
        <w:rPr>
          <w:rFonts w:asciiTheme="majorHAnsi" w:eastAsia="Times New Roman" w:hAnsiTheme="majorHAnsi"/>
          <w:bCs/>
          <w:color w:val="000000"/>
          <w:szCs w:val="22"/>
          <w:shd w:val="clear" w:color="auto" w:fill="FFFFFF"/>
        </w:rPr>
        <w:t xml:space="preserve">TB </w:t>
      </w:r>
      <w:r w:rsidR="00D42181" w:rsidRPr="00D42181">
        <w:rPr>
          <w:rFonts w:asciiTheme="majorHAnsi" w:eastAsia="Times New Roman" w:hAnsiTheme="majorHAnsi"/>
          <w:bCs/>
          <w:color w:val="000000"/>
          <w:szCs w:val="22"/>
          <w:shd w:val="clear" w:color="auto" w:fill="FFFFFF"/>
        </w:rPr>
        <w:t>I</w:t>
      </w:r>
      <w:r w:rsidRPr="00D42181">
        <w:rPr>
          <w:rFonts w:asciiTheme="majorHAnsi" w:eastAsia="Times New Roman" w:hAnsiTheme="majorHAnsi"/>
          <w:bCs/>
          <w:color w:val="000000"/>
          <w:szCs w:val="22"/>
          <w:shd w:val="clear" w:color="auto" w:fill="FFFFFF"/>
        </w:rPr>
        <w:t xml:space="preserve">ncidence, Mortality, </w:t>
      </w:r>
      <w:r w:rsidR="00D42181" w:rsidRPr="00D42181">
        <w:rPr>
          <w:rFonts w:asciiTheme="majorHAnsi" w:eastAsia="Times New Roman" w:hAnsiTheme="majorHAnsi"/>
          <w:bCs/>
          <w:color w:val="000000"/>
          <w:szCs w:val="22"/>
          <w:shd w:val="clear" w:color="auto" w:fill="FFFFFF"/>
        </w:rPr>
        <w:t>Other Indicators</w:t>
      </w:r>
      <w:r w:rsidRPr="00D42181">
        <w:rPr>
          <w:rFonts w:asciiTheme="majorHAnsi" w:eastAsia="Times New Roman" w:hAnsiTheme="majorHAnsi"/>
          <w:bCs/>
          <w:color w:val="000000"/>
          <w:szCs w:val="22"/>
          <w:shd w:val="clear" w:color="auto" w:fill="FFFFFF"/>
        </w:rPr>
        <w:t xml:space="preserve">, and </w:t>
      </w:r>
      <w:r w:rsidR="00D42181" w:rsidRPr="00D42181">
        <w:rPr>
          <w:rFonts w:asciiTheme="majorHAnsi" w:eastAsia="Times New Roman" w:hAnsiTheme="majorHAnsi"/>
          <w:bCs/>
          <w:color w:val="000000"/>
          <w:szCs w:val="22"/>
          <w:shd w:val="clear" w:color="auto" w:fill="FFFFFF"/>
        </w:rPr>
        <w:t xml:space="preserve">Costs </w:t>
      </w:r>
      <w:r w:rsidRPr="00823E0C">
        <w:rPr>
          <w:rFonts w:asciiTheme="majorHAnsi" w:eastAsia="Times New Roman" w:hAnsiTheme="majorHAnsi"/>
          <w:bCs/>
          <w:color w:val="000000"/>
          <w:szCs w:val="22"/>
          <w:shd w:val="clear" w:color="auto" w:fill="FFFFFF"/>
        </w:rPr>
        <w:t xml:space="preserve">as returned for a single strategy, but for each of the </w:t>
      </w:r>
      <w:r w:rsidR="00D42181">
        <w:rPr>
          <w:rFonts w:asciiTheme="majorHAnsi" w:eastAsia="Times New Roman" w:hAnsiTheme="majorHAnsi"/>
          <w:bCs/>
          <w:color w:val="000000"/>
          <w:szCs w:val="22"/>
          <w:shd w:val="clear" w:color="auto" w:fill="FFFFFF"/>
        </w:rPr>
        <w:t>9</w:t>
      </w:r>
      <w:r w:rsidRPr="00823E0C">
        <w:rPr>
          <w:rFonts w:asciiTheme="majorHAnsi" w:eastAsia="Times New Roman" w:hAnsiTheme="majorHAnsi"/>
          <w:bCs/>
          <w:color w:val="000000"/>
          <w:szCs w:val="22"/>
          <w:shd w:val="clear" w:color="auto" w:fill="FFFFFF"/>
        </w:rPr>
        <w:t xml:space="preserve"> diagnostic strategies</w:t>
      </w:r>
      <w:r w:rsidR="00D42181">
        <w:rPr>
          <w:rFonts w:asciiTheme="majorHAnsi" w:eastAsia="Times New Roman" w:hAnsiTheme="majorHAnsi"/>
          <w:bCs/>
          <w:color w:val="000000"/>
          <w:szCs w:val="22"/>
          <w:shd w:val="clear" w:color="auto" w:fill="FFFFFF"/>
        </w:rPr>
        <w:t>.  See section 3.2 for a detailed description of the projected estimates.</w:t>
      </w:r>
    </w:p>
    <w:p w14:paraId="0BE9288C" w14:textId="77777777" w:rsidR="00BE5DAD" w:rsidRDefault="00BE5DAD" w:rsidP="00BE5DAD">
      <w:pPr>
        <w:pStyle w:val="Heading3"/>
        <w:spacing w:before="0" w:after="0"/>
        <w:ind w:firstLine="720"/>
        <w:rPr>
          <w:rFonts w:asciiTheme="majorHAnsi" w:hAnsiTheme="majorHAnsi"/>
          <w:sz w:val="24"/>
          <w:u w:val="single"/>
          <w:shd w:val="clear" w:color="auto" w:fill="FFFFFF"/>
        </w:rPr>
      </w:pPr>
    </w:p>
    <w:p w14:paraId="01FEAACE" w14:textId="77777777" w:rsidR="00D42181" w:rsidRDefault="00D42181" w:rsidP="00D42181"/>
    <w:p w14:paraId="430277EC" w14:textId="77777777" w:rsidR="00DD1EB0" w:rsidRDefault="00DD1EB0" w:rsidP="00D42181"/>
    <w:p w14:paraId="50BF5FFE" w14:textId="77777777" w:rsidR="00DD1EB0" w:rsidRDefault="00DD1EB0" w:rsidP="00D42181"/>
    <w:p w14:paraId="58D26325" w14:textId="77777777" w:rsidR="00DD1EB0" w:rsidRDefault="00DD1EB0" w:rsidP="00D42181"/>
    <w:p w14:paraId="1A327469" w14:textId="77777777" w:rsidR="00DD1EB0" w:rsidRDefault="00DD1EB0" w:rsidP="00D42181"/>
    <w:p w14:paraId="1CA89E30" w14:textId="77777777" w:rsidR="00DD1EB0" w:rsidRDefault="00DD1EB0" w:rsidP="00D42181"/>
    <w:p w14:paraId="0BC95A34" w14:textId="77777777" w:rsidR="00DD1EB0" w:rsidRDefault="00DD1EB0" w:rsidP="00D42181"/>
    <w:p w14:paraId="46962A4C" w14:textId="77777777" w:rsidR="00DD1EB0" w:rsidRDefault="00DD1EB0" w:rsidP="00D42181"/>
    <w:p w14:paraId="09E1824D" w14:textId="77777777" w:rsidR="00DD1EB0" w:rsidRDefault="00DD1EB0" w:rsidP="00D42181"/>
    <w:p w14:paraId="2B506B89" w14:textId="77777777" w:rsidR="00DD1EB0" w:rsidRDefault="00DD1EB0" w:rsidP="00D42181"/>
    <w:p w14:paraId="473A3D03" w14:textId="77777777" w:rsidR="00DD1EB0" w:rsidRDefault="00DD1EB0" w:rsidP="00D42181"/>
    <w:p w14:paraId="2043788E" w14:textId="77777777" w:rsidR="00DD1EB0" w:rsidRDefault="00DD1EB0" w:rsidP="00D42181"/>
    <w:p w14:paraId="5774989B" w14:textId="77777777" w:rsidR="00DD1EB0" w:rsidRDefault="00DD1EB0" w:rsidP="00D42181"/>
    <w:p w14:paraId="2F0F54EA" w14:textId="77777777" w:rsidR="00DD1EB0" w:rsidRDefault="00DD1EB0" w:rsidP="00D42181"/>
    <w:p w14:paraId="7A397058" w14:textId="77777777" w:rsidR="00DD1EB0" w:rsidRDefault="00DD1EB0" w:rsidP="00D42181"/>
    <w:p w14:paraId="0897C9EC" w14:textId="77777777" w:rsidR="00DD1EB0" w:rsidRDefault="00DD1EB0" w:rsidP="00D42181"/>
    <w:p w14:paraId="422A1037" w14:textId="77777777" w:rsidR="00DD1EB0" w:rsidRDefault="00DD1EB0" w:rsidP="00D42181"/>
    <w:p w14:paraId="62BCF1A2" w14:textId="77777777" w:rsidR="00DD1EB0" w:rsidRDefault="00DD1EB0" w:rsidP="00D42181"/>
    <w:p w14:paraId="058EC406" w14:textId="77777777" w:rsidR="00DD1EB0" w:rsidRDefault="00DD1EB0" w:rsidP="00D42181"/>
    <w:p w14:paraId="5102CA6F" w14:textId="77777777" w:rsidR="00DD1EB0" w:rsidRDefault="00DD1EB0" w:rsidP="00D42181"/>
    <w:p w14:paraId="731CDD43" w14:textId="77777777" w:rsidR="00DD1EB0" w:rsidRDefault="00DD1EB0" w:rsidP="00D42181"/>
    <w:p w14:paraId="3561447C" w14:textId="77777777" w:rsidR="00DD1EB0" w:rsidRDefault="00DD1EB0" w:rsidP="00D42181"/>
    <w:p w14:paraId="6F8D074F" w14:textId="77777777" w:rsidR="00DD1EB0" w:rsidRDefault="00DD1EB0" w:rsidP="00D42181"/>
    <w:p w14:paraId="105E5FBB" w14:textId="77777777" w:rsidR="00DD1EB0" w:rsidRDefault="00DD1EB0" w:rsidP="00D42181"/>
    <w:p w14:paraId="0F8B507E" w14:textId="77777777" w:rsidR="00DD1EB0" w:rsidRDefault="00DD1EB0" w:rsidP="00D42181"/>
    <w:p w14:paraId="6E9BB728" w14:textId="77777777" w:rsidR="00DD1EB0" w:rsidRDefault="00DD1EB0" w:rsidP="00D42181"/>
    <w:p w14:paraId="66CE5B03" w14:textId="77777777" w:rsidR="00DD1EB0" w:rsidRDefault="00DD1EB0" w:rsidP="00D42181"/>
    <w:p w14:paraId="15866812" w14:textId="77777777" w:rsidR="00DD1EB0" w:rsidRDefault="00DD1EB0" w:rsidP="00D42181"/>
    <w:p w14:paraId="6053362E" w14:textId="77777777" w:rsidR="00DD1EB0" w:rsidRDefault="00DD1EB0" w:rsidP="00D42181"/>
    <w:p w14:paraId="73527307" w14:textId="77777777" w:rsidR="00DD1EB0" w:rsidRDefault="00DD1EB0" w:rsidP="00D42181"/>
    <w:p w14:paraId="3D13B819" w14:textId="77777777" w:rsidR="00DD1EB0" w:rsidRDefault="00DD1EB0" w:rsidP="00D42181"/>
    <w:p w14:paraId="388A67EE" w14:textId="77777777" w:rsidR="00DD1EB0" w:rsidRDefault="00DD1EB0" w:rsidP="00D42181"/>
    <w:p w14:paraId="30C1EEED" w14:textId="77777777" w:rsidR="00DD1EB0" w:rsidRDefault="00DD1EB0" w:rsidP="00D42181"/>
    <w:p w14:paraId="1AF7CF4B" w14:textId="77777777" w:rsidR="00DD1EB0" w:rsidRDefault="00DD1EB0" w:rsidP="00D42181"/>
    <w:p w14:paraId="7F00D985" w14:textId="77777777" w:rsidR="00D2790E" w:rsidRPr="00D42181" w:rsidRDefault="00D2790E" w:rsidP="00D42181"/>
    <w:p w14:paraId="6206BBD5" w14:textId="5EB46123" w:rsidR="00AD23E3" w:rsidRPr="00495D88" w:rsidRDefault="00823E0C" w:rsidP="00495D88">
      <w:pPr>
        <w:pStyle w:val="Heading3"/>
        <w:spacing w:before="0" w:after="0"/>
        <w:ind w:firstLine="720"/>
        <w:rPr>
          <w:rFonts w:asciiTheme="majorHAnsi" w:hAnsiTheme="majorHAnsi"/>
          <w:sz w:val="24"/>
          <w:u w:val="single"/>
          <w:shd w:val="clear" w:color="auto" w:fill="FFFFFF"/>
        </w:rPr>
      </w:pPr>
      <w:bookmarkStart w:id="25" w:name="_Toc273092033"/>
      <w:r w:rsidRPr="00BE5DAD">
        <w:rPr>
          <w:rFonts w:asciiTheme="majorHAnsi" w:hAnsiTheme="majorHAnsi"/>
          <w:sz w:val="24"/>
          <w:u w:val="single"/>
          <w:shd w:val="clear" w:color="auto" w:fill="FFFFFF"/>
        </w:rPr>
        <w:t>3.</w:t>
      </w:r>
      <w:r w:rsidR="00BE5DAD">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w:t>
      </w:r>
      <w:r w:rsidR="00BE5DAD">
        <w:rPr>
          <w:rFonts w:asciiTheme="majorHAnsi" w:hAnsiTheme="majorHAnsi"/>
          <w:sz w:val="24"/>
          <w:u w:val="single"/>
          <w:shd w:val="clear" w:color="auto" w:fill="FFFFFF"/>
        </w:rPr>
        <w:t>2</w:t>
      </w:r>
      <w:r w:rsidRPr="00BE5DAD">
        <w:rPr>
          <w:rFonts w:asciiTheme="majorHAnsi" w:hAnsiTheme="majorHAnsi"/>
          <w:sz w:val="24"/>
          <w:u w:val="single"/>
          <w:shd w:val="clear" w:color="auto" w:fill="FFFFFF"/>
        </w:rPr>
        <w:tab/>
        <w:t>Interactive Incidence/Cost Tab</w:t>
      </w:r>
      <w:bookmarkEnd w:id="25"/>
    </w:p>
    <w:p w14:paraId="117C3DB8" w14:textId="237684C3" w:rsidR="00823E0C" w:rsidRDefault="00FD63BA" w:rsidP="00FD63BA">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FlexDx TB Model will generate an interactive TB Incidence graph and summary table that allows the user to change the reference standard.  However, unlike the results</w:t>
      </w:r>
      <w:r w:rsidRPr="00823E0C">
        <w:rPr>
          <w:rFonts w:asciiTheme="majorHAnsi" w:eastAsia="Times New Roman" w:hAnsiTheme="majorHAnsi"/>
          <w:bCs/>
          <w:color w:val="000000"/>
          <w:szCs w:val="22"/>
          <w:shd w:val="clear" w:color="auto" w:fill="FFFFFF"/>
        </w:rPr>
        <w:t xml:space="preserve"> for the Country for Pre-</w:t>
      </w:r>
      <w:r>
        <w:rPr>
          <w:rFonts w:asciiTheme="majorHAnsi" w:eastAsia="Times New Roman" w:hAnsiTheme="majorHAnsi"/>
          <w:bCs/>
          <w:color w:val="000000"/>
          <w:szCs w:val="22"/>
          <w:shd w:val="clear" w:color="auto" w:fill="FFFFFF"/>
        </w:rPr>
        <w:t>set</w:t>
      </w:r>
      <w:r w:rsidRPr="00823E0C">
        <w:rPr>
          <w:rFonts w:asciiTheme="majorHAnsi" w:eastAsia="Times New Roman" w:hAnsiTheme="majorHAnsi"/>
          <w:bCs/>
          <w:color w:val="000000"/>
          <w:szCs w:val="22"/>
          <w:shd w:val="clear" w:color="auto" w:fill="FFFFFF"/>
        </w:rPr>
        <w:t xml:space="preserve"> Values, </w:t>
      </w:r>
      <w:r>
        <w:rPr>
          <w:rFonts w:asciiTheme="majorHAnsi" w:eastAsia="Times New Roman" w:hAnsiTheme="majorHAnsi"/>
          <w:bCs/>
          <w:color w:val="000000"/>
          <w:szCs w:val="22"/>
          <w:shd w:val="clear" w:color="auto" w:fill="FFFFFF"/>
        </w:rPr>
        <w:t>the estimates do not have</w:t>
      </w:r>
      <w:r w:rsidRPr="00823E0C">
        <w:rPr>
          <w:rFonts w:asciiTheme="majorHAnsi" w:eastAsia="Times New Roman" w:hAnsiTheme="majorHAnsi"/>
          <w:bCs/>
          <w:color w:val="000000"/>
          <w:szCs w:val="22"/>
          <w:shd w:val="clear" w:color="auto" w:fill="FFFFFF"/>
        </w:rPr>
        <w:t xml:space="preserve"> uncertainty ranges</w:t>
      </w:r>
      <w:r w:rsidR="006B0FF4">
        <w:rPr>
          <w:rFonts w:asciiTheme="majorHAnsi" w:eastAsia="Times New Roman" w:hAnsiTheme="majorHAnsi"/>
          <w:bCs/>
          <w:color w:val="000000"/>
          <w:szCs w:val="22"/>
          <w:shd w:val="clear" w:color="auto" w:fill="FFFFFF"/>
        </w:rPr>
        <w:t xml:space="preserve"> (as generation of these ranges takes thousands of simulations and unfortunately cannot be done in real time)</w:t>
      </w:r>
      <w:r w:rsidRPr="00823E0C">
        <w:rPr>
          <w:rFonts w:asciiTheme="majorHAnsi" w:eastAsia="Times New Roman" w:hAnsiTheme="majorHAnsi"/>
          <w:bCs/>
          <w:color w:val="000000"/>
          <w:szCs w:val="22"/>
          <w:shd w:val="clear" w:color="auto" w:fill="FFFFFF"/>
        </w:rPr>
        <w:t xml:space="preserve">.  </w:t>
      </w:r>
    </w:p>
    <w:p w14:paraId="48CB35FE" w14:textId="77777777" w:rsidR="00DD1EB0" w:rsidRDefault="00DD1EB0" w:rsidP="00FD63BA">
      <w:pPr>
        <w:ind w:left="720"/>
        <w:rPr>
          <w:rFonts w:asciiTheme="majorHAnsi" w:eastAsia="Times New Roman" w:hAnsiTheme="majorHAnsi"/>
          <w:bCs/>
          <w:color w:val="000000"/>
          <w:szCs w:val="22"/>
          <w:shd w:val="clear" w:color="auto" w:fill="FFFFFF"/>
        </w:rPr>
      </w:pPr>
    </w:p>
    <w:p w14:paraId="6DA708E5" w14:textId="4132CCDC" w:rsidR="00746BF2" w:rsidRDefault="00DD1EB0" w:rsidP="00823E0C">
      <w:pPr>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80096" behindDoc="0" locked="0" layoutInCell="1" allowOverlap="1" wp14:anchorId="59CD25F5" wp14:editId="1C437CDF">
                <wp:simplePos x="0" y="0"/>
                <wp:positionH relativeFrom="column">
                  <wp:posOffset>622935</wp:posOffset>
                </wp:positionH>
                <wp:positionV relativeFrom="paragraph">
                  <wp:posOffset>755650</wp:posOffset>
                </wp:positionV>
                <wp:extent cx="914400" cy="1028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70E355" w14:textId="77777777" w:rsidR="003C4A25" w:rsidRPr="00A50801" w:rsidRDefault="003C4A25" w:rsidP="00A107B6">
                            <w:pPr>
                              <w:rPr>
                                <w:rFonts w:asciiTheme="majorHAnsi" w:hAnsiTheme="majorHAnsi"/>
                                <w:b/>
                                <w:color w:val="FF0000"/>
                                <w:sz w:val="20"/>
                              </w:rPr>
                            </w:pPr>
                            <w:r>
                              <w:rPr>
                                <w:rFonts w:asciiTheme="majorHAnsi" w:hAnsiTheme="majorHAnsi"/>
                                <w:b/>
                                <w:color w:val="FF0000"/>
                                <w:sz w:val="20"/>
                              </w:rPr>
                              <w:t>Click to download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8" o:spid="_x0000_s1064" type="#_x0000_t202" style="position:absolute;margin-left:49.05pt;margin-top:59.5pt;width:1in;height:8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" filled="f" stroked="f">
                <v:textbox>
                  <w:txbxContent>
                    <w:p w14:paraId="1470E355" w14:textId="77777777" w:rsidR="00631717" w:rsidRPr="00A50801" w:rsidRDefault="00631717" w:rsidP="00A107B6">
                      <w:pPr>
                        <w:rPr>
                          <w:rFonts w:asciiTheme="majorHAnsi" w:hAnsiTheme="majorHAnsi"/>
                          <w:b/>
                          <w:color w:val="FF0000"/>
                          <w:sz w:val="20"/>
                        </w:rPr>
                      </w:pPr>
                      <w:r>
                        <w:rPr>
                          <w:rFonts w:asciiTheme="majorHAnsi" w:hAnsiTheme="majorHAnsi"/>
                          <w:b/>
                          <w:color w:val="FF0000"/>
                          <w:sz w:val="20"/>
                        </w:rPr>
                        <w:t>Click to download plot</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7DEDED6" wp14:editId="34DDBBD0">
                <wp:simplePos x="0" y="0"/>
                <wp:positionH relativeFrom="column">
                  <wp:posOffset>1651000</wp:posOffset>
                </wp:positionH>
                <wp:positionV relativeFrom="paragraph">
                  <wp:posOffset>3434080</wp:posOffset>
                </wp:positionV>
                <wp:extent cx="234315" cy="242570"/>
                <wp:effectExtent l="50800" t="25400" r="19685" b="113030"/>
                <wp:wrapNone/>
                <wp:docPr id="222" name="Oval 222"/>
                <wp:cNvGraphicFramePr/>
                <a:graphic xmlns:a="http://schemas.openxmlformats.org/drawingml/2006/main">
                  <a:graphicData uri="http://schemas.microsoft.com/office/word/2010/wordprocessingShape">
                    <wps:wsp>
                      <wps:cNvSpPr/>
                      <wps:spPr>
                        <a:xfrm>
                          <a:off x="0" y="0"/>
                          <a:ext cx="234315" cy="24257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2" o:spid="_x0000_s1026" style="position:absolute;margin-left:130pt;margin-top:270.4pt;width:18.45pt;height:19.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" filled="f" strokecolor="red" strokeweight="1pt">
                <v:shadow on="t" opacity="22937f" mv:blur="40000f" origin=",.5" offset="0,23000emu"/>
              </v:oval>
            </w:pict>
          </mc:Fallback>
        </mc:AlternateContent>
      </w:r>
      <w:r>
        <w:rPr>
          <w:noProof/>
        </w:rPr>
        <mc:AlternateContent>
          <mc:Choice Requires="wps">
            <w:drawing>
              <wp:anchor distT="0" distB="0" distL="114300" distR="114300" simplePos="0" relativeHeight="251774976" behindDoc="0" locked="0" layoutInCell="1" allowOverlap="1" wp14:anchorId="41F6333F" wp14:editId="1852A056">
                <wp:simplePos x="0" y="0"/>
                <wp:positionH relativeFrom="column">
                  <wp:posOffset>1824355</wp:posOffset>
                </wp:positionH>
                <wp:positionV relativeFrom="paragraph">
                  <wp:posOffset>3384550</wp:posOffset>
                </wp:positionV>
                <wp:extent cx="1426845" cy="2641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426845" cy="264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8C0777" w14:textId="461612EE" w:rsidR="003C4A25" w:rsidRPr="00A50801" w:rsidRDefault="003C4A25" w:rsidP="00A107B6">
                            <w:pPr>
                              <w:rPr>
                                <w:rFonts w:asciiTheme="majorHAnsi" w:hAnsiTheme="majorHAnsi"/>
                                <w:b/>
                                <w:color w:val="FF0000"/>
                                <w:sz w:val="20"/>
                              </w:rPr>
                            </w:pPr>
                            <w:r>
                              <w:rPr>
                                <w:rFonts w:asciiTheme="majorHAnsi" w:hAnsiTheme="majorHAnsi"/>
                                <w:b/>
                                <w:color w:val="FF0000"/>
                                <w:sz w:val="20"/>
                              </w:rPr>
                              <w:t>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065" type="#_x0000_t202" style="position:absolute;margin-left:143.65pt;margin-top:266.5pt;width:112.35pt;height: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PkAtUCAAAaBgAADgAAAGRycy9lMm9Eb2MueG1srFRLb9swDL4P2H8QdE/9qJM1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" filled="f" stroked="f">
                <v:textbox>
                  <w:txbxContent>
                    <w:p w14:paraId="638C0777" w14:textId="461612EE" w:rsidR="00631717" w:rsidRPr="00A50801" w:rsidRDefault="00631717" w:rsidP="00A107B6">
                      <w:pPr>
                        <w:rPr>
                          <w:rFonts w:asciiTheme="majorHAnsi" w:hAnsiTheme="majorHAnsi"/>
                          <w:b/>
                          <w:color w:val="FF0000"/>
                          <w:sz w:val="20"/>
                        </w:rPr>
                      </w:pPr>
                      <w:r>
                        <w:rPr>
                          <w:rFonts w:asciiTheme="majorHAnsi" w:hAnsiTheme="majorHAnsi"/>
                          <w:b/>
                          <w:color w:val="FF0000"/>
                          <w:sz w:val="20"/>
                        </w:rPr>
                        <w:t>Reference Standard</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103CF655" wp14:editId="1600513A">
                <wp:simplePos x="0" y="0"/>
                <wp:positionH relativeFrom="column">
                  <wp:posOffset>4695825</wp:posOffset>
                </wp:positionH>
                <wp:positionV relativeFrom="paragraph">
                  <wp:posOffset>5126990</wp:posOffset>
                </wp:positionV>
                <wp:extent cx="211455" cy="144145"/>
                <wp:effectExtent l="50800" t="25400" r="93345" b="109855"/>
                <wp:wrapNone/>
                <wp:docPr id="226" name="Straight Arrow Connector 226"/>
                <wp:cNvGraphicFramePr/>
                <a:graphic xmlns:a="http://schemas.openxmlformats.org/drawingml/2006/main">
                  <a:graphicData uri="http://schemas.microsoft.com/office/word/2010/wordprocessingShape">
                    <wps:wsp>
                      <wps:cNvCnPr/>
                      <wps:spPr>
                        <a:xfrm>
                          <a:off x="0" y="0"/>
                          <a:ext cx="211455" cy="144145"/>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6" o:spid="_x0000_s1026" type="#_x0000_t32" style="position:absolute;margin-left:369.75pt;margin-top:403.7pt;width:16.65pt;height:1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" strokecolor="red" strokeweight="1pt">
                <v:stroke endarrow="open"/>
                <v:shadow on="t" opacity="24903f" mv:blur="40000f" origin=",.5" offset="0,20000emu"/>
              </v:shape>
            </w:pict>
          </mc:Fallback>
        </mc:AlternateContent>
      </w:r>
      <w:r w:rsidR="00F2083A">
        <w:rPr>
          <w:noProof/>
        </w:rPr>
        <mc:AlternateContent>
          <mc:Choice Requires="wps">
            <w:drawing>
              <wp:anchor distT="0" distB="0" distL="114300" distR="114300" simplePos="0" relativeHeight="251777024" behindDoc="0" locked="0" layoutInCell="1" allowOverlap="1" wp14:anchorId="67D4ED1E" wp14:editId="0AF15AF2">
                <wp:simplePos x="0" y="0"/>
                <wp:positionH relativeFrom="column">
                  <wp:posOffset>4166235</wp:posOffset>
                </wp:positionH>
                <wp:positionV relativeFrom="paragraph">
                  <wp:posOffset>4461510</wp:posOffset>
                </wp:positionV>
                <wp:extent cx="914400" cy="1028700"/>
                <wp:effectExtent l="0" t="0" r="0" b="12700"/>
                <wp:wrapNone/>
                <wp:docPr id="225" name="Text Box 225"/>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230100" w14:textId="77777777" w:rsidR="003C4A25" w:rsidRPr="00A50801" w:rsidRDefault="003C4A25" w:rsidP="00A107B6">
                            <w:pPr>
                              <w:rPr>
                                <w:rFonts w:asciiTheme="majorHAnsi" w:hAnsiTheme="majorHAnsi"/>
                                <w:b/>
                                <w:color w:val="FF0000"/>
                                <w:sz w:val="20"/>
                              </w:rPr>
                            </w:pPr>
                            <w:r>
                              <w:rPr>
                                <w:rFonts w:asciiTheme="majorHAnsi" w:hAnsiTheme="majorHAnsi"/>
                                <w:b/>
                                <w:color w:val="FF0000"/>
                                <w:sz w:val="20"/>
                              </w:rPr>
                              <w:t>Click to change the 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66" type="#_x0000_t202" style="position:absolute;margin-left:328.05pt;margin-top:351.3pt;width:1in;height:8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" filled="f" stroked="f">
                <v:textbox>
                  <w:txbxContent>
                    <w:p w14:paraId="48230100" w14:textId="77777777" w:rsidR="00631717" w:rsidRPr="00A50801" w:rsidRDefault="00631717" w:rsidP="00A107B6">
                      <w:pPr>
                        <w:rPr>
                          <w:rFonts w:asciiTheme="majorHAnsi" w:hAnsiTheme="majorHAnsi"/>
                          <w:b/>
                          <w:color w:val="FF0000"/>
                          <w:sz w:val="20"/>
                        </w:rPr>
                      </w:pPr>
                      <w:r>
                        <w:rPr>
                          <w:rFonts w:asciiTheme="majorHAnsi" w:hAnsiTheme="majorHAnsi"/>
                          <w:b/>
                          <w:color w:val="FF0000"/>
                          <w:sz w:val="20"/>
                        </w:rPr>
                        <w:t>Click to change the reference standard</w:t>
                      </w:r>
                    </w:p>
                  </w:txbxContent>
                </v:textbox>
              </v:shape>
            </w:pict>
          </mc:Fallback>
        </mc:AlternateContent>
      </w:r>
      <w:r w:rsidR="00A107B6">
        <w:rPr>
          <w:noProof/>
        </w:rPr>
        <mc:AlternateContent>
          <mc:Choice Requires="wps">
            <w:drawing>
              <wp:anchor distT="0" distB="0" distL="114300" distR="114300" simplePos="0" relativeHeight="251776000" behindDoc="0" locked="0" layoutInCell="1" allowOverlap="1" wp14:anchorId="5AEAECFC" wp14:editId="6EE788B8">
                <wp:simplePos x="0" y="0"/>
                <wp:positionH relativeFrom="column">
                  <wp:posOffset>4812029</wp:posOffset>
                </wp:positionH>
                <wp:positionV relativeFrom="paragraph">
                  <wp:posOffset>3938203</wp:posOffset>
                </wp:positionV>
                <wp:extent cx="712871" cy="2983297"/>
                <wp:effectExtent l="50800" t="25400" r="74930" b="90170"/>
                <wp:wrapNone/>
                <wp:docPr id="224" name="Oval 224"/>
                <wp:cNvGraphicFramePr/>
                <a:graphic xmlns:a="http://schemas.openxmlformats.org/drawingml/2006/main">
                  <a:graphicData uri="http://schemas.microsoft.com/office/word/2010/wordprocessingShape">
                    <wps:wsp>
                      <wps:cNvSpPr/>
                      <wps:spPr>
                        <a:xfrm>
                          <a:off x="0" y="0"/>
                          <a:ext cx="712871" cy="2983297"/>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4" o:spid="_x0000_s1026" style="position:absolute;margin-left:378.9pt;margin-top:310.1pt;width:56.15pt;height:234.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" filled="f" strokecolor="red" strokeweight="1pt">
                <v:shadow on="t" opacity="22937f" mv:blur="40000f" origin=",.5" offset="0,23000emu"/>
              </v:oval>
            </w:pict>
          </mc:Fallback>
        </mc:AlternateContent>
      </w:r>
      <w:r w:rsidR="00A107B6">
        <w:rPr>
          <w:noProof/>
        </w:rPr>
        <mc:AlternateContent>
          <mc:Choice Requires="wps">
            <w:drawing>
              <wp:anchor distT="0" distB="0" distL="114300" distR="114300" simplePos="0" relativeHeight="251779072" behindDoc="0" locked="0" layoutInCell="1" allowOverlap="1" wp14:anchorId="07CEEF93" wp14:editId="3B58913D">
                <wp:simplePos x="0" y="0"/>
                <wp:positionH relativeFrom="column">
                  <wp:posOffset>1194435</wp:posOffset>
                </wp:positionH>
                <wp:positionV relativeFrom="paragraph">
                  <wp:posOffset>784860</wp:posOffset>
                </wp:positionV>
                <wp:extent cx="914400" cy="228600"/>
                <wp:effectExtent l="50800" t="25400" r="25400" b="101600"/>
                <wp:wrapNone/>
                <wp:docPr id="227" name="Oval 227"/>
                <wp:cNvGraphicFramePr/>
                <a:graphic xmlns:a="http://schemas.openxmlformats.org/drawingml/2006/main">
                  <a:graphicData uri="http://schemas.microsoft.com/office/word/2010/wordprocessingShape">
                    <wps:wsp>
                      <wps:cNvSpPr/>
                      <wps:spPr>
                        <a:xfrm>
                          <a:off x="0" y="0"/>
                          <a:ext cx="9144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368CF35" w14:textId="77777777" w:rsidR="003C4A25" w:rsidRDefault="003C4A25" w:rsidP="00A10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7" o:spid="_x0000_s1067" style="position:absolute;margin-left:94.05pt;margin-top:61.8pt;width:1in;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" filled="f" strokecolor="red" strokeweight="1pt">
                <v:shadow on="t" opacity="22937f" mv:blur="40000f" origin=",.5" offset="0,23000emu"/>
                <v:textbox>
                  <w:txbxContent>
                    <w:p w14:paraId="1368CF35" w14:textId="77777777" w:rsidR="00631717" w:rsidRDefault="00631717" w:rsidP="00A107B6">
                      <w:pPr>
                        <w:jc w:val="center"/>
                      </w:pPr>
                    </w:p>
                  </w:txbxContent>
                </v:textbox>
              </v:oval>
            </w:pict>
          </mc:Fallback>
        </mc:AlternateContent>
      </w:r>
      <w:r w:rsidR="00495D88">
        <w:rPr>
          <w:noProof/>
        </w:rPr>
        <mc:AlternateContent>
          <mc:Choice Requires="wps">
            <w:drawing>
              <wp:anchor distT="0" distB="0" distL="114300" distR="114300" simplePos="0" relativeHeight="251771904" behindDoc="0" locked="0" layoutInCell="1" allowOverlap="1" wp14:anchorId="4E7F37DD" wp14:editId="1F74CB9F">
                <wp:simplePos x="0" y="0"/>
                <wp:positionH relativeFrom="column">
                  <wp:posOffset>-521268</wp:posOffset>
                </wp:positionH>
                <wp:positionV relativeFrom="paragraph">
                  <wp:posOffset>231708</wp:posOffset>
                </wp:positionV>
                <wp:extent cx="571500" cy="571500"/>
                <wp:effectExtent l="0" t="0" r="0" b="12700"/>
                <wp:wrapNone/>
                <wp:docPr id="220" name="Text Box 220"/>
                <wp:cNvGraphicFramePr/>
                <a:graphic xmlns:a="http://schemas.openxmlformats.org/drawingml/2006/main">
                  <a:graphicData uri="http://schemas.microsoft.com/office/word/2010/wordprocessingShape">
                    <wps:wsp>
                      <wps:cNvSpPr txBox="1"/>
                      <wps:spPr>
                        <a:xfrm>
                          <a:off x="0" y="0"/>
                          <a:ext cx="571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C4BA8C" w14:textId="77777777" w:rsidR="003C4A25" w:rsidRPr="00A50801" w:rsidRDefault="003C4A25" w:rsidP="00495D88">
                            <w:pPr>
                              <w:jc w:val="cente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8" type="#_x0000_t202" style="position:absolute;margin-left:-41pt;margin-top:18.25pt;width:45pt;height: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" filled="f" stroked="f">
                <v:textbox>
                  <w:txbxContent>
                    <w:p w14:paraId="26C4BA8C" w14:textId="77777777" w:rsidR="00631717" w:rsidRPr="00A50801" w:rsidRDefault="00631717" w:rsidP="00495D88">
                      <w:pPr>
                        <w:jc w:val="cente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r w:rsidR="00495D88">
        <w:rPr>
          <w:noProof/>
        </w:rPr>
        <mc:AlternateContent>
          <mc:Choice Requires="wps">
            <w:drawing>
              <wp:anchor distT="0" distB="0" distL="114300" distR="114300" simplePos="0" relativeHeight="251770880" behindDoc="0" locked="0" layoutInCell="1" allowOverlap="1" wp14:anchorId="547E221C" wp14:editId="3FFB7980">
                <wp:simplePos x="0" y="0"/>
                <wp:positionH relativeFrom="column">
                  <wp:posOffset>5715</wp:posOffset>
                </wp:positionH>
                <wp:positionV relativeFrom="paragraph">
                  <wp:posOffset>207010</wp:posOffset>
                </wp:positionV>
                <wp:extent cx="1061085" cy="320675"/>
                <wp:effectExtent l="50800" t="25400" r="31115" b="111125"/>
                <wp:wrapNone/>
                <wp:docPr id="219" name="Oval 219"/>
                <wp:cNvGraphicFramePr/>
                <a:graphic xmlns:a="http://schemas.openxmlformats.org/drawingml/2006/main">
                  <a:graphicData uri="http://schemas.microsoft.com/office/word/2010/wordprocessingShape">
                    <wps:wsp>
                      <wps:cNvSpPr/>
                      <wps:spPr>
                        <a:xfrm>
                          <a:off x="0" y="0"/>
                          <a:ext cx="1061085" cy="320675"/>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FBF158" w14:textId="77777777" w:rsidR="003C4A25" w:rsidRDefault="003C4A25" w:rsidP="00AD2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 o:spid="_x0000_s1069" style="position:absolute;margin-left:.45pt;margin-top:16.3pt;width:83.55pt;height:25.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" filled="f" strokecolor="red" strokeweight="1.5pt">
                <v:shadow on="t" opacity="22937f" mv:blur="40000f" origin=",.5" offset="0,23000emu"/>
                <v:textbox>
                  <w:txbxContent>
                    <w:p w14:paraId="63FBF158" w14:textId="77777777" w:rsidR="00631717" w:rsidRDefault="00631717" w:rsidP="00AD23E3">
                      <w:pPr>
                        <w:jc w:val="center"/>
                      </w:pPr>
                    </w:p>
                  </w:txbxContent>
                </v:textbox>
              </v:oval>
            </w:pict>
          </mc:Fallback>
        </mc:AlternateContent>
      </w:r>
      <w:r w:rsidR="00495D88">
        <w:rPr>
          <w:rFonts w:asciiTheme="majorHAnsi" w:eastAsia="Times New Roman" w:hAnsiTheme="majorHAnsi"/>
          <w:bCs/>
          <w:noProof/>
          <w:color w:val="000000"/>
          <w:szCs w:val="22"/>
          <w:shd w:val="clear" w:color="auto" w:fill="FFFFFF"/>
        </w:rPr>
        <w:drawing>
          <wp:inline distT="0" distB="0" distL="0" distR="0" wp14:anchorId="57407CC7" wp14:editId="35F9BCC2">
            <wp:extent cx="5493706" cy="6602492"/>
            <wp:effectExtent l="50800" t="50800" r="120015" b="128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115" cy="660298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bookmarkStart w:id="26" w:name="_GoBack"/>
      <w:bookmarkEnd w:id="26"/>
    </w:p>
    <w:p w14:paraId="58B26AFC" w14:textId="77777777" w:rsidR="0060601E" w:rsidRPr="00A50801" w:rsidRDefault="0060601E" w:rsidP="0060601E">
      <w:pPr>
        <w:pStyle w:val="ListParagraph"/>
        <w:numPr>
          <w:ilvl w:val="0"/>
          <w:numId w:val="27"/>
        </w:numPr>
        <w:rPr>
          <w:rFonts w:asciiTheme="majorHAnsi" w:eastAsia="Times New Roman" w:hAnsiTheme="majorHAnsi"/>
          <w:b/>
          <w:bCs/>
          <w:color w:val="000000"/>
          <w:szCs w:val="22"/>
          <w:u w:val="single"/>
          <w:shd w:val="clear" w:color="auto" w:fill="FFFFFF"/>
        </w:rPr>
      </w:pPr>
      <w:r w:rsidRPr="00A50801">
        <w:rPr>
          <w:rFonts w:asciiTheme="majorHAnsi" w:eastAsia="Times New Roman" w:hAnsiTheme="majorHAnsi"/>
          <w:b/>
          <w:bCs/>
          <w:color w:val="000000"/>
          <w:szCs w:val="22"/>
          <w:u w:val="single"/>
          <w:shd w:val="clear" w:color="auto" w:fill="FFFFFF"/>
        </w:rPr>
        <w:t>Percent change in cost and TB incidence at year 5 for all strategies compared to Baseline Graph</w:t>
      </w:r>
      <w:r>
        <w:rPr>
          <w:rFonts w:asciiTheme="majorHAnsi" w:eastAsia="Times New Roman" w:hAnsiTheme="majorHAnsi"/>
          <w:b/>
          <w:bCs/>
          <w:color w:val="000000"/>
          <w:szCs w:val="22"/>
          <w:u w:val="single"/>
          <w:shd w:val="clear" w:color="auto" w:fill="FFFFFF"/>
        </w:rPr>
        <w:t xml:space="preserve"> and Table</w:t>
      </w:r>
    </w:p>
    <w:p w14:paraId="4FBF1858" w14:textId="2D2699DD" w:rsidR="0060601E" w:rsidRPr="009273D0" w:rsidRDefault="0060601E" w:rsidP="0060601E">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This graph displays </w:t>
      </w:r>
      <w:r w:rsidR="00FD63BA" w:rsidRPr="00F5070C">
        <w:rPr>
          <w:rFonts w:asciiTheme="majorHAnsi" w:eastAsia="Times New Roman" w:hAnsiTheme="majorHAnsi"/>
          <w:bCs/>
          <w:color w:val="000000"/>
          <w:szCs w:val="22"/>
          <w:shd w:val="clear" w:color="auto" w:fill="FFFFFF"/>
        </w:rPr>
        <w:t xml:space="preserve">the percent </w:t>
      </w:r>
      <w:r w:rsidR="00FD63BA" w:rsidRPr="00F5070C">
        <w:rPr>
          <w:rFonts w:asciiTheme="majorHAnsi" w:eastAsia="Times New Roman" w:hAnsiTheme="majorHAnsi"/>
          <w:b/>
          <w:bCs/>
          <w:i/>
          <w:color w:val="000000"/>
          <w:szCs w:val="22"/>
          <w:shd w:val="clear" w:color="auto" w:fill="FFFFFF"/>
        </w:rPr>
        <w:t>increase</w:t>
      </w:r>
      <w:r w:rsidR="00FD63BA" w:rsidRPr="00F5070C">
        <w:rPr>
          <w:rFonts w:asciiTheme="majorHAnsi" w:eastAsia="Times New Roman" w:hAnsiTheme="majorHAnsi"/>
          <w:bCs/>
          <w:color w:val="000000"/>
          <w:szCs w:val="22"/>
          <w:shd w:val="clear" w:color="auto" w:fill="FFFFFF"/>
        </w:rPr>
        <w:t xml:space="preserve"> in cost for implementing the diagnostic strategy at year 5 [cost] </w:t>
      </w:r>
      <w:r w:rsidR="00FD63BA">
        <w:rPr>
          <w:rFonts w:asciiTheme="majorHAnsi" w:eastAsia="Times New Roman" w:hAnsiTheme="majorHAnsi"/>
          <w:bCs/>
          <w:color w:val="000000"/>
          <w:szCs w:val="22"/>
          <w:shd w:val="clear" w:color="auto" w:fill="FFFFFF"/>
        </w:rPr>
        <w:t xml:space="preserve">vs. </w:t>
      </w:r>
      <w:r w:rsidRPr="00F5070C">
        <w:rPr>
          <w:rFonts w:asciiTheme="majorHAnsi" w:eastAsia="Times New Roman" w:hAnsiTheme="majorHAnsi"/>
          <w:bCs/>
          <w:color w:val="000000"/>
          <w:szCs w:val="22"/>
          <w:shd w:val="clear" w:color="auto" w:fill="FFFFFF"/>
        </w:rPr>
        <w:t xml:space="preserve">the percent </w:t>
      </w:r>
      <w:r w:rsidRPr="00F5070C">
        <w:rPr>
          <w:rFonts w:asciiTheme="majorHAnsi" w:eastAsia="Times New Roman" w:hAnsiTheme="majorHAnsi"/>
          <w:b/>
          <w:bCs/>
          <w:i/>
          <w:color w:val="000000"/>
          <w:szCs w:val="22"/>
          <w:shd w:val="clear" w:color="auto" w:fill="FFFFFF"/>
        </w:rPr>
        <w:t>decrease</w:t>
      </w:r>
      <w:r w:rsidRPr="00F5070C">
        <w:rPr>
          <w:rFonts w:asciiTheme="majorHAnsi" w:eastAsia="Times New Roman" w:hAnsiTheme="majorHAnsi"/>
          <w:bCs/>
          <w:color w:val="000000"/>
          <w:szCs w:val="22"/>
          <w:shd w:val="clear" w:color="auto" w:fill="FFFFFF"/>
        </w:rPr>
        <w:t xml:space="preserve"> in TB incidence at year 5 [effectiveness] for all strategies compared to baseline (smear).  The table below the graph reports the same data in numerical form.  </w:t>
      </w:r>
    </w:p>
    <w:p w14:paraId="17D18EB6" w14:textId="77777777" w:rsidR="0060601E" w:rsidRPr="009273D0" w:rsidRDefault="0060601E" w:rsidP="0060601E">
      <w:pPr>
        <w:rPr>
          <w:rFonts w:asciiTheme="majorHAnsi" w:eastAsia="Times New Roman" w:hAnsiTheme="majorHAnsi"/>
          <w:bCs/>
          <w:color w:val="000000"/>
          <w:szCs w:val="22"/>
          <w:shd w:val="clear" w:color="auto" w:fill="FFFFFF"/>
        </w:rPr>
      </w:pPr>
    </w:p>
    <w:p w14:paraId="1E75C661" w14:textId="77777777" w:rsidR="0060601E" w:rsidRPr="00170C70" w:rsidRDefault="0060601E" w:rsidP="0060601E">
      <w:pPr>
        <w:pStyle w:val="ListParagraph"/>
        <w:numPr>
          <w:ilvl w:val="0"/>
          <w:numId w:val="27"/>
        </w:numPr>
        <w:rPr>
          <w:rFonts w:asciiTheme="majorHAnsi" w:eastAsia="Times New Roman" w:hAnsiTheme="majorHAnsi"/>
          <w:b/>
          <w:bCs/>
          <w:color w:val="000000"/>
          <w:szCs w:val="22"/>
          <w:u w:val="single"/>
          <w:shd w:val="clear" w:color="auto" w:fill="FFFFFF"/>
        </w:rPr>
      </w:pPr>
      <w:r w:rsidRPr="00170C70">
        <w:rPr>
          <w:rFonts w:asciiTheme="majorHAnsi" w:eastAsia="Times New Roman" w:hAnsiTheme="majorHAnsi"/>
          <w:b/>
          <w:bCs/>
          <w:color w:val="000000"/>
          <w:szCs w:val="22"/>
          <w:u w:val="single"/>
          <w:shd w:val="clear" w:color="auto" w:fill="FFFFFF"/>
        </w:rPr>
        <w:t>Reference Standard</w:t>
      </w:r>
    </w:p>
    <w:p w14:paraId="27484457" w14:textId="77777777" w:rsidR="0060601E" w:rsidRDefault="0060601E" w:rsidP="0060601E">
      <w:pPr>
        <w:pStyle w:val="ListParagraph"/>
        <w:ind w:left="1080"/>
        <w:rPr>
          <w:rFonts w:asciiTheme="majorHAnsi" w:eastAsia="Times New Roman" w:hAnsiTheme="majorHAnsi"/>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The default reference standard is sputum smear microscopy.  To change the reference standard for comparison in the Percent change in TB incidence and cost Table, </w:t>
      </w:r>
      <w:r>
        <w:rPr>
          <w:rFonts w:asciiTheme="majorHAnsi" w:eastAsia="Times New Roman" w:hAnsiTheme="majorHAnsi"/>
          <w:bCs/>
          <w:color w:val="000000"/>
          <w:szCs w:val="22"/>
          <w:shd w:val="clear" w:color="auto" w:fill="FFFFFF"/>
        </w:rPr>
        <w:t>the user</w:t>
      </w:r>
      <w:r w:rsidRPr="00F5070C">
        <w:rPr>
          <w:rFonts w:asciiTheme="majorHAnsi" w:eastAsia="Times New Roman" w:hAnsiTheme="majorHAnsi"/>
          <w:bCs/>
          <w:color w:val="000000"/>
          <w:szCs w:val="22"/>
          <w:shd w:val="clear" w:color="auto" w:fill="FFFFFF"/>
        </w:rPr>
        <w:t xml:space="preserve"> can select the radio buttons on the right side of the table corresponding to the diagnostic test option that you wish to use as the reference.  </w:t>
      </w:r>
    </w:p>
    <w:p w14:paraId="1A7293ED" w14:textId="77777777" w:rsidR="0060601E" w:rsidRDefault="0060601E" w:rsidP="0060601E">
      <w:pPr>
        <w:pStyle w:val="ListParagraph"/>
        <w:ind w:left="1080"/>
        <w:rPr>
          <w:rFonts w:asciiTheme="majorHAnsi" w:eastAsia="Times New Roman" w:hAnsiTheme="majorHAnsi"/>
          <w:bCs/>
          <w:color w:val="000000"/>
          <w:szCs w:val="22"/>
          <w:shd w:val="clear" w:color="auto" w:fill="FFFFFF"/>
        </w:rPr>
      </w:pPr>
    </w:p>
    <w:p w14:paraId="38A1A82A" w14:textId="4EC57631" w:rsidR="0060601E" w:rsidRDefault="0060601E" w:rsidP="0060601E">
      <w:pPr>
        <w:pStyle w:val="ListParagraph"/>
        <w:ind w:left="108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Changing the reference standard will cause the number corresponding the selected diagnostic testing strategy to turn </w:t>
      </w:r>
      <w:r w:rsidR="00A107B6">
        <w:rPr>
          <w:rFonts w:asciiTheme="majorHAnsi" w:eastAsia="Times New Roman" w:hAnsiTheme="majorHAnsi"/>
          <w:bCs/>
          <w:color w:val="000000"/>
          <w:szCs w:val="22"/>
          <w:shd w:val="clear" w:color="auto" w:fill="FFFFFF"/>
        </w:rPr>
        <w:t>red</w:t>
      </w:r>
      <w:r>
        <w:rPr>
          <w:rFonts w:asciiTheme="majorHAnsi" w:eastAsia="Times New Roman" w:hAnsiTheme="majorHAnsi"/>
          <w:bCs/>
          <w:color w:val="000000"/>
          <w:szCs w:val="22"/>
          <w:shd w:val="clear" w:color="auto" w:fill="FFFFFF"/>
        </w:rPr>
        <w:t xml:space="preserve"> in the graph above.  The Cost and Incidence estimates in the table will change to reflect the selected reference standard.</w:t>
      </w:r>
    </w:p>
    <w:p w14:paraId="4FCF1473" w14:textId="77777777" w:rsidR="00BE5DAD" w:rsidRDefault="00BE5DAD" w:rsidP="00BE5DAD">
      <w:pPr>
        <w:pStyle w:val="Heading3"/>
        <w:spacing w:before="0" w:after="0"/>
        <w:ind w:firstLine="720"/>
        <w:rPr>
          <w:rFonts w:asciiTheme="majorHAnsi" w:hAnsiTheme="majorHAnsi"/>
          <w:sz w:val="24"/>
          <w:u w:val="single"/>
          <w:shd w:val="clear" w:color="auto" w:fill="FFFFFF"/>
        </w:rPr>
      </w:pPr>
    </w:p>
    <w:p w14:paraId="0024E9B7" w14:textId="77777777" w:rsidR="00A107B6" w:rsidRDefault="00A107B6" w:rsidP="00A107B6"/>
    <w:p w14:paraId="2326C5EF" w14:textId="77777777" w:rsidR="00A107B6" w:rsidRDefault="00A107B6" w:rsidP="00A107B6"/>
    <w:p w14:paraId="3F22E86A" w14:textId="77777777" w:rsidR="0022534D" w:rsidRDefault="0022534D" w:rsidP="00A107B6"/>
    <w:p w14:paraId="393AEE8B" w14:textId="77777777" w:rsidR="0022534D" w:rsidRDefault="0022534D" w:rsidP="00A107B6"/>
    <w:p w14:paraId="24DE21A4" w14:textId="77777777" w:rsidR="0022534D" w:rsidRDefault="0022534D" w:rsidP="00A107B6"/>
    <w:p w14:paraId="78BD4D91" w14:textId="77777777" w:rsidR="0022534D" w:rsidRDefault="0022534D" w:rsidP="00A107B6"/>
    <w:p w14:paraId="1155AE56" w14:textId="77777777" w:rsidR="0022534D" w:rsidRDefault="0022534D" w:rsidP="00A107B6"/>
    <w:p w14:paraId="1F0DDA0F" w14:textId="77777777" w:rsidR="0022534D" w:rsidRDefault="0022534D" w:rsidP="00A107B6"/>
    <w:p w14:paraId="7173297E" w14:textId="77777777" w:rsidR="0022534D" w:rsidRDefault="0022534D" w:rsidP="00A107B6"/>
    <w:p w14:paraId="6A0BC1E1" w14:textId="77777777" w:rsidR="0022534D" w:rsidRDefault="0022534D" w:rsidP="00A107B6"/>
    <w:p w14:paraId="6019BF5C" w14:textId="77777777" w:rsidR="0022534D" w:rsidRDefault="0022534D" w:rsidP="00A107B6"/>
    <w:p w14:paraId="56CF1878" w14:textId="77777777" w:rsidR="0022534D" w:rsidRDefault="0022534D" w:rsidP="00A107B6"/>
    <w:p w14:paraId="61EA8A95" w14:textId="77777777" w:rsidR="0022534D" w:rsidRDefault="0022534D" w:rsidP="00A107B6"/>
    <w:p w14:paraId="7DD371E8" w14:textId="77777777" w:rsidR="0022534D" w:rsidRDefault="0022534D" w:rsidP="00A107B6"/>
    <w:p w14:paraId="33C5D42F" w14:textId="77777777" w:rsidR="0022534D" w:rsidRDefault="0022534D" w:rsidP="00A107B6"/>
    <w:p w14:paraId="4769CF23" w14:textId="77777777" w:rsidR="0022534D" w:rsidRDefault="0022534D" w:rsidP="00A107B6"/>
    <w:p w14:paraId="413C572B" w14:textId="77777777" w:rsidR="0022534D" w:rsidRDefault="0022534D" w:rsidP="00A107B6"/>
    <w:p w14:paraId="42E8E436" w14:textId="77777777" w:rsidR="0022534D" w:rsidRDefault="0022534D" w:rsidP="00A107B6"/>
    <w:p w14:paraId="7B87D26A" w14:textId="77777777" w:rsidR="0022534D" w:rsidRDefault="0022534D" w:rsidP="00A107B6"/>
    <w:p w14:paraId="24A034CE" w14:textId="77777777" w:rsidR="0022534D" w:rsidRDefault="0022534D" w:rsidP="00A107B6"/>
    <w:p w14:paraId="311685E6" w14:textId="77777777" w:rsidR="0022534D" w:rsidRDefault="0022534D" w:rsidP="00A107B6"/>
    <w:p w14:paraId="481B91D6" w14:textId="77777777" w:rsidR="0022534D" w:rsidRDefault="0022534D" w:rsidP="00A107B6"/>
    <w:p w14:paraId="64B68AF1" w14:textId="77777777" w:rsidR="0022534D" w:rsidRDefault="0022534D" w:rsidP="00A107B6"/>
    <w:p w14:paraId="49FD3556" w14:textId="77777777" w:rsidR="0022534D" w:rsidRDefault="0022534D" w:rsidP="00A107B6"/>
    <w:p w14:paraId="11F412C4" w14:textId="77777777" w:rsidR="0022534D" w:rsidRDefault="0022534D" w:rsidP="00A107B6"/>
    <w:p w14:paraId="5B80999B" w14:textId="77777777" w:rsidR="0022534D" w:rsidRDefault="0022534D" w:rsidP="00A107B6"/>
    <w:p w14:paraId="549D4CB1" w14:textId="77777777" w:rsidR="00F2083A" w:rsidRDefault="00F2083A" w:rsidP="00A107B6"/>
    <w:p w14:paraId="6F91B62F" w14:textId="77777777" w:rsidR="0022534D" w:rsidRPr="00A107B6" w:rsidRDefault="0022534D" w:rsidP="00A107B6"/>
    <w:p w14:paraId="36615A39" w14:textId="18607CAA" w:rsidR="00BE5DAD" w:rsidRPr="00BE5DAD" w:rsidRDefault="00BE5DAD" w:rsidP="00BE5DAD">
      <w:pPr>
        <w:pStyle w:val="Heading3"/>
        <w:spacing w:before="0" w:after="0"/>
        <w:ind w:firstLine="720"/>
        <w:rPr>
          <w:rFonts w:asciiTheme="majorHAnsi" w:eastAsia="Times New Roman" w:hAnsiTheme="majorHAnsi"/>
          <w:bCs/>
          <w:color w:val="000000"/>
          <w:sz w:val="24"/>
          <w:szCs w:val="22"/>
          <w:u w:val="single"/>
          <w:shd w:val="clear" w:color="auto" w:fill="FFFFFF"/>
        </w:rPr>
      </w:pPr>
      <w:bookmarkStart w:id="27" w:name="_Toc273092034"/>
      <w:r w:rsidRPr="00BE5DAD">
        <w:rPr>
          <w:rFonts w:asciiTheme="majorHAnsi" w:hAnsiTheme="majorHAnsi"/>
          <w:sz w:val="24"/>
          <w:u w:val="single"/>
          <w:shd w:val="clear" w:color="auto" w:fill="FFFFFF"/>
        </w:rPr>
        <w:t>3.</w:t>
      </w:r>
      <w:r>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w:t>
      </w:r>
      <w:r>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ab/>
        <w:t xml:space="preserve">Interactive </w:t>
      </w:r>
      <w:r>
        <w:rPr>
          <w:rFonts w:asciiTheme="majorHAnsi" w:hAnsiTheme="majorHAnsi"/>
          <w:sz w:val="24"/>
          <w:u w:val="single"/>
          <w:shd w:val="clear" w:color="auto" w:fill="FFFFFF"/>
        </w:rPr>
        <w:t>MDR</w:t>
      </w:r>
      <w:r w:rsidRPr="00BE5DAD">
        <w:rPr>
          <w:rFonts w:asciiTheme="majorHAnsi" w:hAnsiTheme="majorHAnsi"/>
          <w:sz w:val="24"/>
          <w:u w:val="single"/>
          <w:shd w:val="clear" w:color="auto" w:fill="FFFFFF"/>
        </w:rPr>
        <w:t>/Cost Tab</w:t>
      </w:r>
      <w:bookmarkEnd w:id="27"/>
    </w:p>
    <w:p w14:paraId="4DC8FFDA" w14:textId="330C26D6" w:rsidR="000B31FB" w:rsidRDefault="000B31FB" w:rsidP="000B31FB">
      <w:pPr>
        <w:ind w:left="72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The FlexDx TB Model will generate an interactive MDR TB Incidence graph and summary table that allows the user to change the reference standard.  However, unlike the results</w:t>
      </w:r>
      <w:r w:rsidRPr="00823E0C">
        <w:rPr>
          <w:rFonts w:asciiTheme="majorHAnsi" w:eastAsia="Times New Roman" w:hAnsiTheme="majorHAnsi"/>
          <w:bCs/>
          <w:color w:val="000000"/>
          <w:szCs w:val="22"/>
          <w:shd w:val="clear" w:color="auto" w:fill="FFFFFF"/>
        </w:rPr>
        <w:t xml:space="preserve"> for the Country for Pre-</w:t>
      </w:r>
      <w:r>
        <w:rPr>
          <w:rFonts w:asciiTheme="majorHAnsi" w:eastAsia="Times New Roman" w:hAnsiTheme="majorHAnsi"/>
          <w:bCs/>
          <w:color w:val="000000"/>
          <w:szCs w:val="22"/>
          <w:shd w:val="clear" w:color="auto" w:fill="FFFFFF"/>
        </w:rPr>
        <w:t>set</w:t>
      </w:r>
      <w:r w:rsidRPr="00823E0C">
        <w:rPr>
          <w:rFonts w:asciiTheme="majorHAnsi" w:eastAsia="Times New Roman" w:hAnsiTheme="majorHAnsi"/>
          <w:bCs/>
          <w:color w:val="000000"/>
          <w:szCs w:val="22"/>
          <w:shd w:val="clear" w:color="auto" w:fill="FFFFFF"/>
        </w:rPr>
        <w:t xml:space="preserve"> Values, </w:t>
      </w:r>
      <w:r>
        <w:rPr>
          <w:rFonts w:asciiTheme="majorHAnsi" w:eastAsia="Times New Roman" w:hAnsiTheme="majorHAnsi"/>
          <w:bCs/>
          <w:color w:val="000000"/>
          <w:szCs w:val="22"/>
          <w:shd w:val="clear" w:color="auto" w:fill="FFFFFF"/>
        </w:rPr>
        <w:t>the estimates do not have</w:t>
      </w:r>
      <w:r w:rsidRPr="00823E0C">
        <w:rPr>
          <w:rFonts w:asciiTheme="majorHAnsi" w:eastAsia="Times New Roman" w:hAnsiTheme="majorHAnsi"/>
          <w:bCs/>
          <w:color w:val="000000"/>
          <w:szCs w:val="22"/>
          <w:shd w:val="clear" w:color="auto" w:fill="FFFFFF"/>
        </w:rPr>
        <w:t xml:space="preserve"> uncertainty ranges.  </w:t>
      </w:r>
    </w:p>
    <w:p w14:paraId="548ACACF" w14:textId="42383F1C" w:rsidR="0088449E" w:rsidRDefault="0088449E" w:rsidP="00BE5DAD">
      <w:pPr>
        <w:ind w:left="720"/>
        <w:rPr>
          <w:rFonts w:asciiTheme="majorHAnsi" w:eastAsia="Times New Roman" w:hAnsiTheme="majorHAnsi"/>
          <w:b/>
          <w:bCs/>
          <w:color w:val="000000"/>
          <w:szCs w:val="22"/>
          <w:shd w:val="clear" w:color="auto" w:fill="FFFFFF"/>
        </w:rPr>
      </w:pPr>
    </w:p>
    <w:p w14:paraId="4842DB3A" w14:textId="0A92C818" w:rsidR="00600AB1" w:rsidRDefault="00F2083A" w:rsidP="000525F2">
      <w:pPr>
        <w:rPr>
          <w:rFonts w:asciiTheme="majorHAnsi" w:eastAsia="Times New Roman" w:hAnsiTheme="majorHAnsi"/>
          <w:b/>
          <w:bCs/>
          <w:color w:val="000000"/>
          <w:szCs w:val="22"/>
          <w:shd w:val="clear" w:color="auto" w:fill="FFFFFF"/>
        </w:rPr>
      </w:pPr>
      <w:r>
        <w:rPr>
          <w:noProof/>
        </w:rPr>
        <mc:AlternateContent>
          <mc:Choice Requires="wps">
            <w:drawing>
              <wp:anchor distT="0" distB="0" distL="114300" distR="114300" simplePos="0" relativeHeight="251787264" behindDoc="0" locked="0" layoutInCell="1" allowOverlap="1" wp14:anchorId="6BBA9642" wp14:editId="01E059BF">
                <wp:simplePos x="0" y="0"/>
                <wp:positionH relativeFrom="column">
                  <wp:posOffset>4280535</wp:posOffset>
                </wp:positionH>
                <wp:positionV relativeFrom="paragraph">
                  <wp:posOffset>4785360</wp:posOffset>
                </wp:positionV>
                <wp:extent cx="914400" cy="1028700"/>
                <wp:effectExtent l="0" t="0" r="0" b="12700"/>
                <wp:wrapNone/>
                <wp:docPr id="234" name="Text Box 234"/>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BD5038" w14:textId="77777777" w:rsidR="003C4A25" w:rsidRPr="00A50801" w:rsidRDefault="003C4A25" w:rsidP="0022534D">
                            <w:pPr>
                              <w:rPr>
                                <w:rFonts w:asciiTheme="majorHAnsi" w:hAnsiTheme="majorHAnsi"/>
                                <w:b/>
                                <w:color w:val="FF0000"/>
                                <w:sz w:val="20"/>
                              </w:rPr>
                            </w:pPr>
                            <w:r>
                              <w:rPr>
                                <w:rFonts w:asciiTheme="majorHAnsi" w:hAnsiTheme="majorHAnsi"/>
                                <w:b/>
                                <w:color w:val="FF0000"/>
                                <w:sz w:val="20"/>
                              </w:rPr>
                              <w:t>Click to change the 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70" type="#_x0000_t202" style="position:absolute;margin-left:337.05pt;margin-top:376.8pt;width:1in;height:8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" filled="f" stroked="f">
                <v:textbox>
                  <w:txbxContent>
                    <w:p w14:paraId="21BD5038" w14:textId="77777777" w:rsidR="00631717" w:rsidRPr="00A50801" w:rsidRDefault="00631717" w:rsidP="0022534D">
                      <w:pPr>
                        <w:rPr>
                          <w:rFonts w:asciiTheme="majorHAnsi" w:hAnsiTheme="majorHAnsi"/>
                          <w:b/>
                          <w:color w:val="FF0000"/>
                          <w:sz w:val="20"/>
                        </w:rPr>
                      </w:pPr>
                      <w:r>
                        <w:rPr>
                          <w:rFonts w:asciiTheme="majorHAnsi" w:hAnsiTheme="majorHAnsi"/>
                          <w:b/>
                          <w:color w:val="FF0000"/>
                          <w:sz w:val="20"/>
                        </w:rPr>
                        <w:t>Click to change the reference standard</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64F897F" wp14:editId="3C12ECA1">
                <wp:simplePos x="0" y="0"/>
                <wp:positionH relativeFrom="column">
                  <wp:posOffset>4852035</wp:posOffset>
                </wp:positionH>
                <wp:positionV relativeFrom="paragraph">
                  <wp:posOffset>5356860</wp:posOffset>
                </wp:positionV>
                <wp:extent cx="676275" cy="253365"/>
                <wp:effectExtent l="50800" t="25400" r="111125" b="127635"/>
                <wp:wrapNone/>
                <wp:docPr id="235" name="Straight Arrow Connector 235"/>
                <wp:cNvGraphicFramePr/>
                <a:graphic xmlns:a="http://schemas.openxmlformats.org/drawingml/2006/main">
                  <a:graphicData uri="http://schemas.microsoft.com/office/word/2010/wordprocessingShape">
                    <wps:wsp>
                      <wps:cNvCnPr/>
                      <wps:spPr>
                        <a:xfrm>
                          <a:off x="0" y="0"/>
                          <a:ext cx="676275" cy="253365"/>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5" o:spid="_x0000_s1026" type="#_x0000_t32" style="position:absolute;margin-left:382.05pt;margin-top:421.8pt;width:53.25pt;height:19.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" strokecolor="red" strokeweight="1pt">
                <v:stroke endarrow="open"/>
                <v:shadow on="t" opacity="24903f" mv:blur="40000f" origin=",.5" offset="0,20000emu"/>
              </v:shape>
            </w:pict>
          </mc:Fallback>
        </mc:AlternateContent>
      </w:r>
      <w:r w:rsidR="000525F2">
        <w:rPr>
          <w:noProof/>
        </w:rPr>
        <mc:AlternateContent>
          <mc:Choice Requires="wps">
            <w:drawing>
              <wp:anchor distT="0" distB="0" distL="114300" distR="114300" simplePos="0" relativeHeight="251786240" behindDoc="0" locked="0" layoutInCell="1" allowOverlap="1" wp14:anchorId="34A8B43E" wp14:editId="049444C2">
                <wp:simplePos x="0" y="0"/>
                <wp:positionH relativeFrom="column">
                  <wp:posOffset>5080635</wp:posOffset>
                </wp:positionH>
                <wp:positionV relativeFrom="paragraph">
                  <wp:posOffset>4189095</wp:posOffset>
                </wp:positionV>
                <wp:extent cx="712470" cy="2983230"/>
                <wp:effectExtent l="50800" t="25400" r="74930" b="90170"/>
                <wp:wrapNone/>
                <wp:docPr id="233" name="Oval 233"/>
                <wp:cNvGraphicFramePr/>
                <a:graphic xmlns:a="http://schemas.openxmlformats.org/drawingml/2006/main">
                  <a:graphicData uri="http://schemas.microsoft.com/office/word/2010/wordprocessingShape">
                    <wps:wsp>
                      <wps:cNvSpPr/>
                      <wps:spPr>
                        <a:xfrm>
                          <a:off x="0" y="0"/>
                          <a:ext cx="712470" cy="298323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3" o:spid="_x0000_s1026" style="position:absolute;margin-left:400.05pt;margin-top:329.85pt;width:56.1pt;height:234.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" filled="f" strokecolor="red" strokeweight="1pt">
                <v:shadow on="t" opacity="22937f" mv:blur="40000f" origin=",.5" offset="0,23000emu"/>
              </v:oval>
            </w:pict>
          </mc:Fallback>
        </mc:AlternateContent>
      </w:r>
      <w:r w:rsidR="000525F2">
        <w:rPr>
          <w:noProof/>
        </w:rPr>
        <mc:AlternateContent>
          <mc:Choice Requires="wps">
            <w:drawing>
              <wp:anchor distT="0" distB="0" distL="114300" distR="114300" simplePos="0" relativeHeight="251785216" behindDoc="0" locked="0" layoutInCell="1" allowOverlap="1" wp14:anchorId="4DE4354B" wp14:editId="39B57855">
                <wp:simplePos x="0" y="0"/>
                <wp:positionH relativeFrom="column">
                  <wp:posOffset>1918335</wp:posOffset>
                </wp:positionH>
                <wp:positionV relativeFrom="paragraph">
                  <wp:posOffset>3698140</wp:posOffset>
                </wp:positionV>
                <wp:extent cx="1426845" cy="26416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426845" cy="264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C2EEE7" w14:textId="77777777" w:rsidR="003C4A25" w:rsidRPr="00A50801" w:rsidRDefault="003C4A25" w:rsidP="0022534D">
                            <w:pPr>
                              <w:rPr>
                                <w:rFonts w:asciiTheme="majorHAnsi" w:hAnsiTheme="majorHAnsi"/>
                                <w:b/>
                                <w:color w:val="FF0000"/>
                                <w:sz w:val="20"/>
                              </w:rPr>
                            </w:pPr>
                            <w:r>
                              <w:rPr>
                                <w:rFonts w:asciiTheme="majorHAnsi" w:hAnsiTheme="majorHAnsi"/>
                                <w:b/>
                                <w:color w:val="FF0000"/>
                                <w:sz w:val="20"/>
                              </w:rPr>
                              <w:t>Reference 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071" type="#_x0000_t202" style="position:absolute;margin-left:151.05pt;margin-top:291.2pt;width:112.35pt;height:20.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" filled="f" stroked="f">
                <v:textbox>
                  <w:txbxContent>
                    <w:p w14:paraId="72C2EEE7" w14:textId="77777777" w:rsidR="00631717" w:rsidRPr="00A50801" w:rsidRDefault="00631717" w:rsidP="0022534D">
                      <w:pPr>
                        <w:rPr>
                          <w:rFonts w:asciiTheme="majorHAnsi" w:hAnsiTheme="majorHAnsi"/>
                          <w:b/>
                          <w:color w:val="FF0000"/>
                          <w:sz w:val="20"/>
                        </w:rPr>
                      </w:pPr>
                      <w:r>
                        <w:rPr>
                          <w:rFonts w:asciiTheme="majorHAnsi" w:hAnsiTheme="majorHAnsi"/>
                          <w:b/>
                          <w:color w:val="FF0000"/>
                          <w:sz w:val="20"/>
                        </w:rPr>
                        <w:t>Reference Standard</w:t>
                      </w:r>
                    </w:p>
                  </w:txbxContent>
                </v:textbox>
              </v:shape>
            </w:pict>
          </mc:Fallback>
        </mc:AlternateContent>
      </w:r>
      <w:r w:rsidR="000525F2">
        <w:rPr>
          <w:noProof/>
        </w:rPr>
        <mc:AlternateContent>
          <mc:Choice Requires="wps">
            <w:drawing>
              <wp:anchor distT="0" distB="0" distL="114300" distR="114300" simplePos="0" relativeHeight="251784192" behindDoc="0" locked="0" layoutInCell="1" allowOverlap="1" wp14:anchorId="4714F93E" wp14:editId="2C16A76E">
                <wp:simplePos x="0" y="0"/>
                <wp:positionH relativeFrom="column">
                  <wp:posOffset>1689100</wp:posOffset>
                </wp:positionH>
                <wp:positionV relativeFrom="paragraph">
                  <wp:posOffset>3743325</wp:posOffset>
                </wp:positionV>
                <wp:extent cx="305435" cy="228600"/>
                <wp:effectExtent l="50800" t="25400" r="24765" b="101600"/>
                <wp:wrapNone/>
                <wp:docPr id="231" name="Oval 231"/>
                <wp:cNvGraphicFramePr/>
                <a:graphic xmlns:a="http://schemas.openxmlformats.org/drawingml/2006/main">
                  <a:graphicData uri="http://schemas.microsoft.com/office/word/2010/wordprocessingShape">
                    <wps:wsp>
                      <wps:cNvSpPr/>
                      <wps:spPr>
                        <a:xfrm>
                          <a:off x="0" y="0"/>
                          <a:ext cx="305435"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1" o:spid="_x0000_s1026" style="position:absolute;margin-left:133pt;margin-top:294.75pt;width:24.0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" filled="f" strokecolor="red" strokeweight="1pt">
                <v:shadow on="t" opacity="22937f" mv:blur="40000f" origin=",.5" offset="0,23000emu"/>
              </v:oval>
            </w:pict>
          </mc:Fallback>
        </mc:AlternateContent>
      </w:r>
      <w:r w:rsidR="000525F2">
        <w:rPr>
          <w:noProof/>
        </w:rPr>
        <mc:AlternateContent>
          <mc:Choice Requires="wps">
            <w:drawing>
              <wp:anchor distT="0" distB="0" distL="114300" distR="114300" simplePos="0" relativeHeight="251789312" behindDoc="0" locked="0" layoutInCell="1" allowOverlap="1" wp14:anchorId="1F835305" wp14:editId="63F66E52">
                <wp:simplePos x="0" y="0"/>
                <wp:positionH relativeFrom="column">
                  <wp:posOffset>1194435</wp:posOffset>
                </wp:positionH>
                <wp:positionV relativeFrom="paragraph">
                  <wp:posOffset>771525</wp:posOffset>
                </wp:positionV>
                <wp:extent cx="914400" cy="228600"/>
                <wp:effectExtent l="50800" t="25400" r="25400" b="101600"/>
                <wp:wrapNone/>
                <wp:docPr id="236" name="Oval 236"/>
                <wp:cNvGraphicFramePr/>
                <a:graphic xmlns:a="http://schemas.openxmlformats.org/drawingml/2006/main">
                  <a:graphicData uri="http://schemas.microsoft.com/office/word/2010/wordprocessingShape">
                    <wps:wsp>
                      <wps:cNvSpPr/>
                      <wps:spPr>
                        <a:xfrm>
                          <a:off x="0" y="0"/>
                          <a:ext cx="9144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79E0D9" w14:textId="77777777" w:rsidR="003C4A25" w:rsidRDefault="003C4A25" w:rsidP="002253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6" o:spid="_x0000_s1072" style="position:absolute;margin-left:94.05pt;margin-top:60.75pt;width:1in;height: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" filled="f" strokecolor="red" strokeweight="1pt">
                <v:shadow on="t" opacity="22937f" mv:blur="40000f" origin=",.5" offset="0,23000emu"/>
                <v:textbox>
                  <w:txbxContent>
                    <w:p w14:paraId="0979E0D9" w14:textId="77777777" w:rsidR="00631717" w:rsidRDefault="00631717" w:rsidP="0022534D">
                      <w:pPr>
                        <w:jc w:val="center"/>
                      </w:pPr>
                    </w:p>
                  </w:txbxContent>
                </v:textbox>
              </v:oval>
            </w:pict>
          </mc:Fallback>
        </mc:AlternateContent>
      </w:r>
      <w:r w:rsidR="000525F2">
        <w:rPr>
          <w:noProof/>
        </w:rPr>
        <mc:AlternateContent>
          <mc:Choice Requires="wps">
            <w:drawing>
              <wp:anchor distT="0" distB="0" distL="114300" distR="114300" simplePos="0" relativeHeight="251790336" behindDoc="0" locked="0" layoutInCell="1" allowOverlap="1" wp14:anchorId="0EF12F97" wp14:editId="0E8FF74B">
                <wp:simplePos x="0" y="0"/>
                <wp:positionH relativeFrom="column">
                  <wp:posOffset>696595</wp:posOffset>
                </wp:positionH>
                <wp:positionV relativeFrom="paragraph">
                  <wp:posOffset>771525</wp:posOffset>
                </wp:positionV>
                <wp:extent cx="914400" cy="1028700"/>
                <wp:effectExtent l="0" t="0" r="0" b="12700"/>
                <wp:wrapNone/>
                <wp:docPr id="237" name="Text Box 237"/>
                <wp:cNvGraphicFramePr/>
                <a:graphic xmlns:a="http://schemas.openxmlformats.org/drawingml/2006/main">
                  <a:graphicData uri="http://schemas.microsoft.com/office/word/2010/wordprocessingShape">
                    <wps:wsp>
                      <wps:cNvSpPr txBox="1"/>
                      <wps:spPr>
                        <a:xfrm>
                          <a:off x="0" y="0"/>
                          <a:ext cx="914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2C344A" w14:textId="77777777" w:rsidR="003C4A25" w:rsidRPr="00A50801" w:rsidRDefault="003C4A25" w:rsidP="0022534D">
                            <w:pPr>
                              <w:rPr>
                                <w:rFonts w:asciiTheme="majorHAnsi" w:hAnsiTheme="majorHAnsi"/>
                                <w:b/>
                                <w:color w:val="FF0000"/>
                                <w:sz w:val="20"/>
                              </w:rPr>
                            </w:pPr>
                            <w:r>
                              <w:rPr>
                                <w:rFonts w:asciiTheme="majorHAnsi" w:hAnsiTheme="majorHAnsi"/>
                                <w:b/>
                                <w:color w:val="FF0000"/>
                                <w:sz w:val="20"/>
                              </w:rPr>
                              <w:t>Click to download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7" o:spid="_x0000_s1073" type="#_x0000_t202" style="position:absolute;margin-left:54.85pt;margin-top:60.75pt;width:1in;height:8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" filled="f" stroked="f">
                <v:textbox>
                  <w:txbxContent>
                    <w:p w14:paraId="3A2C344A" w14:textId="77777777" w:rsidR="00631717" w:rsidRPr="00A50801" w:rsidRDefault="00631717" w:rsidP="0022534D">
                      <w:pPr>
                        <w:rPr>
                          <w:rFonts w:asciiTheme="majorHAnsi" w:hAnsiTheme="majorHAnsi"/>
                          <w:b/>
                          <w:color w:val="FF0000"/>
                          <w:sz w:val="20"/>
                        </w:rPr>
                      </w:pPr>
                      <w:r>
                        <w:rPr>
                          <w:rFonts w:asciiTheme="majorHAnsi" w:hAnsiTheme="majorHAnsi"/>
                          <w:b/>
                          <w:color w:val="FF0000"/>
                          <w:sz w:val="20"/>
                        </w:rPr>
                        <w:t>Click to download plot</w:t>
                      </w:r>
                    </w:p>
                  </w:txbxContent>
                </v:textbox>
              </v:shape>
            </w:pict>
          </mc:Fallback>
        </mc:AlternateContent>
      </w:r>
      <w:r w:rsidR="000525F2">
        <w:rPr>
          <w:noProof/>
        </w:rPr>
        <mc:AlternateContent>
          <mc:Choice Requires="wps">
            <w:drawing>
              <wp:anchor distT="0" distB="0" distL="114300" distR="114300" simplePos="0" relativeHeight="251783168" behindDoc="0" locked="0" layoutInCell="1" allowOverlap="1" wp14:anchorId="1EAC802D" wp14:editId="17290859">
                <wp:simplePos x="0" y="0"/>
                <wp:positionH relativeFrom="column">
                  <wp:posOffset>1537335</wp:posOffset>
                </wp:positionH>
                <wp:positionV relativeFrom="paragraph">
                  <wp:posOffset>314325</wp:posOffset>
                </wp:positionV>
                <wp:extent cx="1257300" cy="342900"/>
                <wp:effectExtent l="0" t="0" r="0" b="12700"/>
                <wp:wrapNone/>
                <wp:docPr id="230" name="Text Box 230"/>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BCA0" w14:textId="77777777" w:rsidR="003C4A25" w:rsidRPr="00A50801" w:rsidRDefault="003C4A25" w:rsidP="0022534D">
                            <w:pPr>
                              <w:jc w:val="cente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0" o:spid="_x0000_s1074" type="#_x0000_t202" style="position:absolute;margin-left:121.05pt;margin-top:24.75pt;width:99pt;height: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1rStM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" filled="f" stroked="f">
                <v:textbox>
                  <w:txbxContent>
                    <w:p w14:paraId="405BBCA0" w14:textId="77777777" w:rsidR="00631717" w:rsidRPr="00A50801" w:rsidRDefault="00631717" w:rsidP="0022534D">
                      <w:pPr>
                        <w:jc w:val="cente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r w:rsidR="000525F2">
        <w:rPr>
          <w:noProof/>
        </w:rPr>
        <mc:AlternateContent>
          <mc:Choice Requires="wps">
            <w:drawing>
              <wp:anchor distT="0" distB="0" distL="114300" distR="114300" simplePos="0" relativeHeight="251782144" behindDoc="0" locked="0" layoutInCell="1" allowOverlap="1" wp14:anchorId="24D9E15F" wp14:editId="264F62C5">
                <wp:simplePos x="0" y="0"/>
                <wp:positionH relativeFrom="column">
                  <wp:posOffset>889635</wp:posOffset>
                </wp:positionH>
                <wp:positionV relativeFrom="paragraph">
                  <wp:posOffset>173355</wp:posOffset>
                </wp:positionV>
                <wp:extent cx="977265" cy="270510"/>
                <wp:effectExtent l="50800" t="25400" r="13335" b="110490"/>
                <wp:wrapNone/>
                <wp:docPr id="229" name="Oval 229"/>
                <wp:cNvGraphicFramePr/>
                <a:graphic xmlns:a="http://schemas.openxmlformats.org/drawingml/2006/main">
                  <a:graphicData uri="http://schemas.microsoft.com/office/word/2010/wordprocessingShape">
                    <wps:wsp>
                      <wps:cNvSpPr/>
                      <wps:spPr>
                        <a:xfrm>
                          <a:off x="0" y="0"/>
                          <a:ext cx="977265" cy="27051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40711F9" w14:textId="77777777" w:rsidR="003C4A25" w:rsidRDefault="003C4A25" w:rsidP="002253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9" o:spid="_x0000_s1075" style="position:absolute;margin-left:70.05pt;margin-top:13.65pt;width:76.95pt;height:21.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" filled="f" strokecolor="red" strokeweight="1.5pt">
                <v:shadow on="t" opacity="22937f" mv:blur="40000f" origin=",.5" offset="0,23000emu"/>
                <v:textbox>
                  <w:txbxContent>
                    <w:p w14:paraId="440711F9" w14:textId="77777777" w:rsidR="00631717" w:rsidRDefault="00631717" w:rsidP="0022534D">
                      <w:pPr>
                        <w:jc w:val="center"/>
                      </w:pPr>
                    </w:p>
                  </w:txbxContent>
                </v:textbox>
              </v:oval>
            </w:pict>
          </mc:Fallback>
        </mc:AlternateContent>
      </w:r>
      <w:r w:rsidR="000525F2">
        <w:rPr>
          <w:rFonts w:asciiTheme="majorHAnsi" w:eastAsia="Times New Roman" w:hAnsiTheme="majorHAnsi"/>
          <w:b/>
          <w:bCs/>
          <w:noProof/>
          <w:color w:val="000000"/>
          <w:szCs w:val="22"/>
          <w:shd w:val="clear" w:color="auto" w:fill="FFFFFF"/>
        </w:rPr>
        <w:drawing>
          <wp:inline distT="0" distB="0" distL="0" distR="0" wp14:anchorId="0F871585" wp14:editId="1163096C">
            <wp:extent cx="5943600" cy="7134732"/>
            <wp:effectExtent l="0" t="0" r="0" b="3175"/>
            <wp:docPr id="2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134732"/>
                    </a:xfrm>
                    <a:prstGeom prst="rect">
                      <a:avLst/>
                    </a:prstGeom>
                    <a:noFill/>
                    <a:ln>
                      <a:noFill/>
                    </a:ln>
                  </pic:spPr>
                </pic:pic>
              </a:graphicData>
            </a:graphic>
          </wp:inline>
        </w:drawing>
      </w:r>
    </w:p>
    <w:p w14:paraId="282398CC" w14:textId="2C5667D2" w:rsidR="00823E0C" w:rsidRPr="000B31FB" w:rsidRDefault="00823E0C" w:rsidP="000B31FB">
      <w:pPr>
        <w:rPr>
          <w:rFonts w:asciiTheme="majorHAnsi" w:eastAsia="Times New Roman" w:hAnsiTheme="majorHAnsi"/>
          <w:bCs/>
          <w:color w:val="000000"/>
          <w:szCs w:val="22"/>
          <w:shd w:val="clear" w:color="auto" w:fill="FFFFFF"/>
        </w:rPr>
      </w:pPr>
    </w:p>
    <w:p w14:paraId="5630CB02" w14:textId="77777777" w:rsidR="0014247E" w:rsidRPr="00226F10" w:rsidRDefault="0014247E" w:rsidP="0014247E">
      <w:pPr>
        <w:pStyle w:val="ListParagraph"/>
        <w:numPr>
          <w:ilvl w:val="0"/>
          <w:numId w:val="26"/>
        </w:numPr>
        <w:rPr>
          <w:rFonts w:asciiTheme="majorHAnsi" w:eastAsia="Times New Roman" w:hAnsiTheme="majorHAnsi"/>
          <w:b/>
          <w:bCs/>
          <w:color w:val="000000"/>
          <w:szCs w:val="22"/>
          <w:u w:val="single"/>
          <w:shd w:val="clear" w:color="auto" w:fill="FFFFFF"/>
        </w:rPr>
      </w:pPr>
      <w:r w:rsidRPr="00226F10">
        <w:rPr>
          <w:rFonts w:asciiTheme="majorHAnsi" w:eastAsia="Times New Roman" w:hAnsiTheme="majorHAnsi"/>
          <w:b/>
          <w:bCs/>
          <w:color w:val="000000"/>
          <w:szCs w:val="22"/>
          <w:u w:val="single"/>
          <w:shd w:val="clear" w:color="auto" w:fill="FFFFFF"/>
        </w:rPr>
        <w:t xml:space="preserve">Percent change in cost and MDR incidence at year 5 for all strategies compared to Baseline </w:t>
      </w:r>
      <w:r>
        <w:rPr>
          <w:rFonts w:asciiTheme="majorHAnsi" w:eastAsia="Times New Roman" w:hAnsiTheme="majorHAnsi"/>
          <w:b/>
          <w:bCs/>
          <w:color w:val="000000"/>
          <w:szCs w:val="22"/>
          <w:u w:val="single"/>
          <w:shd w:val="clear" w:color="auto" w:fill="FFFFFF"/>
        </w:rPr>
        <w:t>Graph</w:t>
      </w:r>
      <w:r w:rsidRPr="00226F10">
        <w:rPr>
          <w:rFonts w:asciiTheme="majorHAnsi" w:eastAsia="Times New Roman" w:hAnsiTheme="majorHAnsi"/>
          <w:b/>
          <w:bCs/>
          <w:color w:val="000000"/>
          <w:szCs w:val="22"/>
          <w:u w:val="single"/>
          <w:shd w:val="clear" w:color="auto" w:fill="FFFFFF"/>
        </w:rPr>
        <w:t xml:space="preserve"> and Table </w:t>
      </w:r>
    </w:p>
    <w:p w14:paraId="28E8F00F" w14:textId="31F23357" w:rsidR="0014247E" w:rsidRPr="009273D0" w:rsidRDefault="0014247E" w:rsidP="0014247E">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This graph displays the percent </w:t>
      </w:r>
      <w:r w:rsidRPr="00F5070C">
        <w:rPr>
          <w:rFonts w:asciiTheme="majorHAnsi" w:eastAsia="Times New Roman" w:hAnsiTheme="majorHAnsi"/>
          <w:b/>
          <w:bCs/>
          <w:i/>
          <w:color w:val="000000"/>
          <w:szCs w:val="22"/>
          <w:shd w:val="clear" w:color="auto" w:fill="FFFFFF"/>
        </w:rPr>
        <w:t>increase</w:t>
      </w:r>
      <w:r w:rsidRPr="00F5070C">
        <w:rPr>
          <w:rFonts w:asciiTheme="majorHAnsi" w:eastAsia="Times New Roman" w:hAnsiTheme="majorHAnsi"/>
          <w:bCs/>
          <w:color w:val="000000"/>
          <w:szCs w:val="22"/>
          <w:shd w:val="clear" w:color="auto" w:fill="FFFFFF"/>
        </w:rPr>
        <w:t xml:space="preserve"> in cost for implementing the diagnostic strategy at year 5 [cost] </w:t>
      </w:r>
      <w:r w:rsidR="000B31FB">
        <w:rPr>
          <w:rFonts w:asciiTheme="majorHAnsi" w:eastAsia="Times New Roman" w:hAnsiTheme="majorHAnsi"/>
          <w:bCs/>
          <w:color w:val="000000"/>
          <w:szCs w:val="22"/>
          <w:shd w:val="clear" w:color="auto" w:fill="FFFFFF"/>
        </w:rPr>
        <w:t xml:space="preserve">vs. </w:t>
      </w:r>
      <w:r w:rsidR="000B31FB" w:rsidRPr="00F5070C">
        <w:rPr>
          <w:rFonts w:asciiTheme="majorHAnsi" w:eastAsia="Times New Roman" w:hAnsiTheme="majorHAnsi"/>
          <w:bCs/>
          <w:color w:val="000000"/>
          <w:szCs w:val="22"/>
          <w:shd w:val="clear" w:color="auto" w:fill="FFFFFF"/>
        </w:rPr>
        <w:t xml:space="preserve">the percent </w:t>
      </w:r>
      <w:r w:rsidR="000B31FB" w:rsidRPr="00F5070C">
        <w:rPr>
          <w:rFonts w:asciiTheme="majorHAnsi" w:eastAsia="Times New Roman" w:hAnsiTheme="majorHAnsi"/>
          <w:b/>
          <w:bCs/>
          <w:i/>
          <w:color w:val="000000"/>
          <w:szCs w:val="22"/>
          <w:shd w:val="clear" w:color="auto" w:fill="FFFFFF"/>
        </w:rPr>
        <w:t>decrease</w:t>
      </w:r>
      <w:r w:rsidR="000B31FB" w:rsidRPr="00F5070C">
        <w:rPr>
          <w:rFonts w:asciiTheme="majorHAnsi" w:eastAsia="Times New Roman" w:hAnsiTheme="majorHAnsi"/>
          <w:bCs/>
          <w:color w:val="000000"/>
          <w:szCs w:val="22"/>
          <w:shd w:val="clear" w:color="auto" w:fill="FFFFFF"/>
        </w:rPr>
        <w:t xml:space="preserve"> in MDR-TB incidence at year 5 [effectiveness for MDR]</w:t>
      </w:r>
      <w:r w:rsidR="000B31FB">
        <w:rPr>
          <w:rFonts w:asciiTheme="majorHAnsi" w:eastAsia="Times New Roman" w:hAnsiTheme="majorHAnsi"/>
          <w:bCs/>
          <w:color w:val="000000"/>
          <w:szCs w:val="22"/>
          <w:shd w:val="clear" w:color="auto" w:fill="FFFFFF"/>
        </w:rPr>
        <w:t xml:space="preserve"> </w:t>
      </w:r>
      <w:r w:rsidRPr="00F5070C">
        <w:rPr>
          <w:rFonts w:asciiTheme="majorHAnsi" w:eastAsia="Times New Roman" w:hAnsiTheme="majorHAnsi"/>
          <w:bCs/>
          <w:color w:val="000000"/>
          <w:szCs w:val="22"/>
          <w:shd w:val="clear" w:color="auto" w:fill="FFFFFF"/>
        </w:rPr>
        <w:t>for all strategies compared to baseline (smear).  The table below the graph gives these estimates in numerical form.</w:t>
      </w:r>
    </w:p>
    <w:p w14:paraId="0B4E2B3F" w14:textId="77777777" w:rsidR="0014247E" w:rsidRPr="00F5070C" w:rsidRDefault="0014247E" w:rsidP="0014247E">
      <w:pPr>
        <w:pStyle w:val="ListParagraph"/>
        <w:ind w:left="1080"/>
        <w:rPr>
          <w:rFonts w:asciiTheme="majorHAnsi" w:eastAsia="Times New Roman" w:hAnsiTheme="majorHAnsi"/>
          <w:b/>
          <w:bCs/>
          <w:color w:val="000000"/>
          <w:szCs w:val="22"/>
          <w:shd w:val="clear" w:color="auto" w:fill="FFFFFF"/>
        </w:rPr>
      </w:pPr>
    </w:p>
    <w:p w14:paraId="6D6AD8BC" w14:textId="77777777" w:rsidR="0014247E" w:rsidRPr="00F5070C" w:rsidRDefault="0014247E" w:rsidP="0014247E">
      <w:pPr>
        <w:pStyle w:val="ListParagraph"/>
        <w:ind w:left="1080"/>
        <w:rPr>
          <w:rFonts w:asciiTheme="majorHAnsi" w:eastAsia="Times New Roman" w:hAnsiTheme="majorHAnsi"/>
          <w:b/>
          <w:bCs/>
          <w:color w:val="000000"/>
          <w:szCs w:val="22"/>
          <w:shd w:val="clear" w:color="auto" w:fill="FFFFFF"/>
        </w:rPr>
      </w:pPr>
    </w:p>
    <w:p w14:paraId="37098F25" w14:textId="77777777" w:rsidR="0014247E" w:rsidRPr="00226F10" w:rsidRDefault="0014247E" w:rsidP="0014247E">
      <w:pPr>
        <w:pStyle w:val="ListParagraph"/>
        <w:numPr>
          <w:ilvl w:val="0"/>
          <w:numId w:val="26"/>
        </w:numPr>
        <w:rPr>
          <w:rFonts w:asciiTheme="majorHAnsi" w:eastAsia="Times New Roman" w:hAnsiTheme="majorHAnsi"/>
          <w:b/>
          <w:bCs/>
          <w:color w:val="000000"/>
          <w:szCs w:val="22"/>
          <w:u w:val="single"/>
          <w:shd w:val="clear" w:color="auto" w:fill="FFFFFF"/>
        </w:rPr>
      </w:pPr>
      <w:r w:rsidRPr="00226F10">
        <w:rPr>
          <w:rFonts w:asciiTheme="majorHAnsi" w:eastAsia="Times New Roman" w:hAnsiTheme="majorHAnsi"/>
          <w:b/>
          <w:bCs/>
          <w:color w:val="000000"/>
          <w:szCs w:val="22"/>
          <w:u w:val="single"/>
          <w:shd w:val="clear" w:color="auto" w:fill="FFFFFF"/>
        </w:rPr>
        <w:t xml:space="preserve">Reference Standard </w:t>
      </w:r>
    </w:p>
    <w:p w14:paraId="04C5592F" w14:textId="77777777" w:rsidR="0014247E" w:rsidRPr="00F5070C" w:rsidRDefault="0014247E" w:rsidP="0014247E">
      <w:pPr>
        <w:pStyle w:val="ListParagraph"/>
        <w:ind w:left="1080"/>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The default reference standard is sputum smear microscopy.  To change the reference standard for comparison in the Percent change in MDR-TB and cost Table, you can select the radio buttons on the right side of the table corresponding to the diagnostic test option that you wish to use as the reference.  </w:t>
      </w:r>
    </w:p>
    <w:p w14:paraId="21FB1247" w14:textId="77777777" w:rsidR="0014247E" w:rsidRDefault="0014247E" w:rsidP="0014247E">
      <w:pPr>
        <w:pStyle w:val="Heading3"/>
        <w:spacing w:before="0" w:after="0"/>
        <w:ind w:firstLine="720"/>
        <w:rPr>
          <w:rFonts w:asciiTheme="majorHAnsi" w:hAnsiTheme="majorHAnsi"/>
          <w:sz w:val="24"/>
          <w:u w:val="single"/>
          <w:shd w:val="clear" w:color="auto" w:fill="FFFFFF"/>
        </w:rPr>
      </w:pPr>
    </w:p>
    <w:p w14:paraId="37F8FC18" w14:textId="7E157316" w:rsidR="0014247E" w:rsidRDefault="0014247E" w:rsidP="0014247E">
      <w:pPr>
        <w:pStyle w:val="ListParagraph"/>
        <w:ind w:left="1080"/>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Changing the reference standard will cause the number corresponding the selected diagnostic testing strategy to turn </w:t>
      </w:r>
      <w:r w:rsidR="000B31FB">
        <w:rPr>
          <w:rFonts w:asciiTheme="majorHAnsi" w:eastAsia="Times New Roman" w:hAnsiTheme="majorHAnsi"/>
          <w:bCs/>
          <w:color w:val="000000"/>
          <w:szCs w:val="22"/>
          <w:shd w:val="clear" w:color="auto" w:fill="FFFFFF"/>
        </w:rPr>
        <w:t>red</w:t>
      </w:r>
      <w:r>
        <w:rPr>
          <w:rFonts w:asciiTheme="majorHAnsi" w:eastAsia="Times New Roman" w:hAnsiTheme="majorHAnsi"/>
          <w:bCs/>
          <w:color w:val="000000"/>
          <w:szCs w:val="22"/>
          <w:shd w:val="clear" w:color="auto" w:fill="FFFFFF"/>
        </w:rPr>
        <w:t xml:space="preserve"> in the graph above.  The Cost and Incidence estimates in the table will change to reflect the selected reference standard.</w:t>
      </w:r>
    </w:p>
    <w:p w14:paraId="09D7D778" w14:textId="77777777" w:rsidR="00BE5DAD" w:rsidRDefault="00BE5DAD" w:rsidP="00BE5DAD">
      <w:pPr>
        <w:pStyle w:val="ListParagraph"/>
        <w:rPr>
          <w:rFonts w:asciiTheme="majorHAnsi" w:eastAsia="Times New Roman" w:hAnsiTheme="majorHAnsi"/>
          <w:b/>
          <w:bCs/>
          <w:color w:val="000000"/>
          <w:szCs w:val="22"/>
          <w:shd w:val="clear" w:color="auto" w:fill="FFFFFF"/>
        </w:rPr>
      </w:pPr>
    </w:p>
    <w:p w14:paraId="02A8D44C" w14:textId="77777777" w:rsidR="000B31FB" w:rsidRDefault="000B31FB" w:rsidP="00BE5DAD">
      <w:pPr>
        <w:pStyle w:val="ListParagraph"/>
        <w:rPr>
          <w:rFonts w:asciiTheme="majorHAnsi" w:eastAsia="Times New Roman" w:hAnsiTheme="majorHAnsi"/>
          <w:b/>
          <w:bCs/>
          <w:color w:val="000000"/>
          <w:szCs w:val="22"/>
          <w:shd w:val="clear" w:color="auto" w:fill="FFFFFF"/>
        </w:rPr>
      </w:pPr>
    </w:p>
    <w:p w14:paraId="21E50D4D" w14:textId="77777777" w:rsidR="000B31FB" w:rsidRDefault="000B31FB" w:rsidP="00BE5DAD">
      <w:pPr>
        <w:pStyle w:val="ListParagraph"/>
        <w:rPr>
          <w:rFonts w:asciiTheme="majorHAnsi" w:eastAsia="Times New Roman" w:hAnsiTheme="majorHAnsi"/>
          <w:b/>
          <w:bCs/>
          <w:color w:val="000000"/>
          <w:szCs w:val="22"/>
          <w:shd w:val="clear" w:color="auto" w:fill="FFFFFF"/>
        </w:rPr>
      </w:pPr>
    </w:p>
    <w:p w14:paraId="253845EE"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7ADF8FAD"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6D97E657"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776C999A"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1C4DAED8"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6B395EB8"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12F3B946"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2B1772CB"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3D9BB0B6"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18D6FD3A"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0ABD5C03"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1D7F8C93"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4140A0B2"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67619677"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25D65036"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29D0008F"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2BB238BB"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6F371C0C"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303BE874"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055179CB"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21BA1772"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7B223AD1"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4368A16F" w14:textId="77777777" w:rsidR="00692E5C" w:rsidRDefault="00692E5C" w:rsidP="00BE5DAD">
      <w:pPr>
        <w:pStyle w:val="ListParagraph"/>
        <w:rPr>
          <w:rFonts w:asciiTheme="majorHAnsi" w:eastAsia="Times New Roman" w:hAnsiTheme="majorHAnsi"/>
          <w:b/>
          <w:bCs/>
          <w:color w:val="000000"/>
          <w:szCs w:val="22"/>
          <w:shd w:val="clear" w:color="auto" w:fill="FFFFFF"/>
        </w:rPr>
      </w:pPr>
    </w:p>
    <w:p w14:paraId="7E1D4055" w14:textId="20E2F512" w:rsidR="00BE5DAD" w:rsidRPr="00BE5DAD" w:rsidRDefault="00BE5DAD" w:rsidP="00BE5DAD">
      <w:pPr>
        <w:pStyle w:val="Heading3"/>
        <w:spacing w:before="0" w:after="0"/>
        <w:ind w:firstLine="720"/>
        <w:rPr>
          <w:rFonts w:asciiTheme="majorHAnsi" w:eastAsia="Times New Roman" w:hAnsiTheme="majorHAnsi"/>
          <w:bCs/>
          <w:color w:val="000000"/>
          <w:sz w:val="24"/>
          <w:szCs w:val="22"/>
          <w:u w:val="single"/>
          <w:shd w:val="clear" w:color="auto" w:fill="FFFFFF"/>
        </w:rPr>
      </w:pPr>
      <w:bookmarkStart w:id="28" w:name="_Toc273092035"/>
      <w:r w:rsidRPr="00BE5DAD">
        <w:rPr>
          <w:rFonts w:asciiTheme="majorHAnsi" w:hAnsiTheme="majorHAnsi"/>
          <w:sz w:val="24"/>
          <w:u w:val="single"/>
          <w:shd w:val="clear" w:color="auto" w:fill="FFFFFF"/>
        </w:rPr>
        <w:t>3.</w:t>
      </w:r>
      <w:r>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w:t>
      </w:r>
      <w:r>
        <w:rPr>
          <w:rFonts w:asciiTheme="majorHAnsi" w:hAnsiTheme="majorHAnsi"/>
          <w:sz w:val="24"/>
          <w:u w:val="single"/>
          <w:shd w:val="clear" w:color="auto" w:fill="FFFFFF"/>
        </w:rPr>
        <w:t>3</w:t>
      </w:r>
      <w:r w:rsidRPr="00BE5DAD">
        <w:rPr>
          <w:rFonts w:asciiTheme="majorHAnsi" w:hAnsiTheme="majorHAnsi"/>
          <w:sz w:val="24"/>
          <w:u w:val="single"/>
          <w:shd w:val="clear" w:color="auto" w:fill="FFFFFF"/>
        </w:rPr>
        <w:tab/>
      </w:r>
      <w:r>
        <w:rPr>
          <w:rFonts w:asciiTheme="majorHAnsi" w:hAnsiTheme="majorHAnsi"/>
          <w:sz w:val="24"/>
          <w:u w:val="single"/>
          <w:shd w:val="clear" w:color="auto" w:fill="FFFFFF"/>
        </w:rPr>
        <w:t>Summary Data</w:t>
      </w:r>
      <w:bookmarkEnd w:id="28"/>
    </w:p>
    <w:p w14:paraId="73351A90" w14:textId="77777777" w:rsidR="004323C5" w:rsidRDefault="004323C5" w:rsidP="004323C5">
      <w:pPr>
        <w:ind w:left="720"/>
        <w:rPr>
          <w:rFonts w:asciiTheme="majorHAnsi" w:hAnsiTheme="majorHAnsi"/>
        </w:rPr>
      </w:pPr>
      <w:r>
        <w:rPr>
          <w:rFonts w:asciiTheme="majorHAnsi" w:hAnsiTheme="majorHAnsi"/>
        </w:rPr>
        <w:t>The Summary Data Tab provides the user with a summary of the FlexDx TB Model results for TB and MDR Incidence, Mortality, Year 1, and Year 5 projections.</w:t>
      </w:r>
    </w:p>
    <w:p w14:paraId="3871BAEF" w14:textId="77777777" w:rsidR="00BE5DAD" w:rsidRDefault="00BE5DAD" w:rsidP="00BE5DAD">
      <w:pPr>
        <w:pStyle w:val="ListParagraph"/>
        <w:rPr>
          <w:rFonts w:asciiTheme="majorHAnsi" w:eastAsia="Times New Roman" w:hAnsiTheme="majorHAnsi"/>
          <w:bCs/>
          <w:color w:val="000000"/>
          <w:szCs w:val="22"/>
          <w:shd w:val="clear" w:color="auto" w:fill="FFFFFF"/>
        </w:rPr>
      </w:pPr>
    </w:p>
    <w:p w14:paraId="47B6E166" w14:textId="498E9D3B" w:rsidR="00FC77E4" w:rsidRPr="00692E5C" w:rsidRDefault="004323C5" w:rsidP="00692E5C">
      <w:pPr>
        <w:rPr>
          <w:rFonts w:asciiTheme="majorHAnsi" w:eastAsia="Times New Roman" w:hAnsiTheme="majorHAnsi"/>
          <w:bCs/>
          <w:color w:val="000000"/>
          <w:szCs w:val="22"/>
          <w:shd w:val="clear" w:color="auto" w:fill="FFFFFF"/>
        </w:rPr>
      </w:pPr>
      <w:r>
        <w:rPr>
          <w:noProof/>
        </w:rPr>
        <mc:AlternateContent>
          <mc:Choice Requires="wps">
            <w:drawing>
              <wp:anchor distT="0" distB="0" distL="114300" distR="114300" simplePos="0" relativeHeight="251793408" behindDoc="0" locked="0" layoutInCell="1" allowOverlap="1" wp14:anchorId="7FE3A80C" wp14:editId="3CEB6EBE">
                <wp:simplePos x="0" y="0"/>
                <wp:positionH relativeFrom="column">
                  <wp:posOffset>2508985</wp:posOffset>
                </wp:positionH>
                <wp:positionV relativeFrom="paragraph">
                  <wp:posOffset>635</wp:posOffset>
                </wp:positionV>
                <wp:extent cx="1257300" cy="342900"/>
                <wp:effectExtent l="0" t="0" r="0" b="12700"/>
                <wp:wrapNone/>
                <wp:docPr id="240" name="Text Box 240"/>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BCF751" w14:textId="77777777" w:rsidR="003C4A25" w:rsidRPr="00A50801" w:rsidRDefault="003C4A25" w:rsidP="00692E5C">
                            <w:pPr>
                              <w:jc w:val="center"/>
                              <w:rPr>
                                <w:rFonts w:asciiTheme="majorHAnsi" w:hAnsiTheme="majorHAnsi"/>
                                <w:b/>
                                <w:color w:val="FF0000"/>
                                <w:sz w:val="20"/>
                              </w:rPr>
                            </w:pPr>
                            <w:r>
                              <w:rPr>
                                <w:rFonts w:asciiTheme="majorHAnsi" w:hAnsiTheme="majorHAnsi"/>
                                <w:b/>
                                <w:color w:val="FF0000"/>
                                <w:sz w:val="20"/>
                              </w:rPr>
                              <w:t>Click to view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076" type="#_x0000_t202" style="position:absolute;margin-left:197.55pt;margin-top:.05pt;width:99pt;height: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m7W9I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" filled="f" stroked="f">
                <v:textbox>
                  <w:txbxContent>
                    <w:p w14:paraId="47BCF751" w14:textId="77777777" w:rsidR="00631717" w:rsidRPr="00A50801" w:rsidRDefault="00631717" w:rsidP="00692E5C">
                      <w:pPr>
                        <w:jc w:val="center"/>
                        <w:rPr>
                          <w:rFonts w:asciiTheme="majorHAnsi" w:hAnsiTheme="majorHAnsi"/>
                          <w:b/>
                          <w:color w:val="FF0000"/>
                          <w:sz w:val="20"/>
                        </w:rPr>
                      </w:pPr>
                      <w:r>
                        <w:rPr>
                          <w:rFonts w:asciiTheme="majorHAnsi" w:hAnsiTheme="majorHAnsi"/>
                          <w:b/>
                          <w:color w:val="FF0000"/>
                          <w:sz w:val="20"/>
                        </w:rPr>
                        <w:t>Click to view Tab</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3EDEE4FB" wp14:editId="7F32C642">
                <wp:simplePos x="0" y="0"/>
                <wp:positionH relativeFrom="column">
                  <wp:posOffset>1994535</wp:posOffset>
                </wp:positionH>
                <wp:positionV relativeFrom="paragraph">
                  <wp:posOffset>635</wp:posOffset>
                </wp:positionV>
                <wp:extent cx="661670" cy="270510"/>
                <wp:effectExtent l="50800" t="25400" r="24130" b="110490"/>
                <wp:wrapNone/>
                <wp:docPr id="239" name="Oval 239"/>
                <wp:cNvGraphicFramePr/>
                <a:graphic xmlns:a="http://schemas.openxmlformats.org/drawingml/2006/main">
                  <a:graphicData uri="http://schemas.microsoft.com/office/word/2010/wordprocessingShape">
                    <wps:wsp>
                      <wps:cNvSpPr/>
                      <wps:spPr>
                        <a:xfrm>
                          <a:off x="0" y="0"/>
                          <a:ext cx="661670" cy="27051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D9EFABD" w14:textId="77777777" w:rsidR="003C4A25" w:rsidRDefault="003C4A25" w:rsidP="00692E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9" o:spid="_x0000_s1077" style="position:absolute;margin-left:157.05pt;margin-top:.05pt;width:52.1pt;height:21.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" filled="f" strokecolor="red" strokeweight="1.5pt">
                <v:shadow on="t" opacity="22937f" mv:blur="40000f" origin=",.5" offset="0,23000emu"/>
                <v:textbox>
                  <w:txbxContent>
                    <w:p w14:paraId="2D9EFABD" w14:textId="77777777" w:rsidR="00631717" w:rsidRDefault="00631717" w:rsidP="00692E5C">
                      <w:pPr>
                        <w:jc w:val="center"/>
                      </w:pPr>
                    </w:p>
                  </w:txbxContent>
                </v:textbox>
              </v:oval>
            </w:pict>
          </mc:Fallback>
        </mc:AlternateContent>
      </w:r>
      <w:r w:rsidR="00FC77E4">
        <w:rPr>
          <w:noProof/>
          <w:shd w:val="clear" w:color="auto" w:fill="FFFFFF"/>
        </w:rPr>
        <w:drawing>
          <wp:inline distT="0" distB="0" distL="0" distR="0" wp14:anchorId="145BF330" wp14:editId="1F04BAEA">
            <wp:extent cx="5651033" cy="7041014"/>
            <wp:effectExtent l="50800" t="50800" r="114935" b="1219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1165" cy="7041178"/>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6DE954DE" w14:textId="77777777" w:rsidR="00FC77E4" w:rsidRPr="00823E0C" w:rsidRDefault="00FC77E4" w:rsidP="00BE5DAD">
      <w:pPr>
        <w:pStyle w:val="ListParagraph"/>
        <w:rPr>
          <w:rFonts w:asciiTheme="majorHAnsi" w:eastAsia="Times New Roman" w:hAnsiTheme="majorHAnsi"/>
          <w:bCs/>
          <w:color w:val="000000"/>
          <w:szCs w:val="22"/>
          <w:shd w:val="clear" w:color="auto" w:fill="FFFFFF"/>
        </w:rPr>
      </w:pPr>
    </w:p>
    <w:p w14:paraId="10F31362" w14:textId="77777777" w:rsidR="004323C5" w:rsidRPr="00F5070C" w:rsidRDefault="004323C5" w:rsidP="004323C5">
      <w:pPr>
        <w:pStyle w:val="ListParagraph"/>
        <w:rPr>
          <w:rFonts w:asciiTheme="majorHAnsi" w:eastAsia="Times New Roman" w:hAnsiTheme="majorHAnsi"/>
          <w:b/>
          <w:bCs/>
          <w:color w:val="000000"/>
          <w:szCs w:val="22"/>
          <w:shd w:val="clear" w:color="auto" w:fill="FFFFFF"/>
        </w:rPr>
      </w:pPr>
    </w:p>
    <w:p w14:paraId="583B4030" w14:textId="77777777" w:rsidR="004323C5" w:rsidRPr="003808D3" w:rsidRDefault="004323C5" w:rsidP="004323C5">
      <w:pPr>
        <w:pStyle w:val="ListParagraph"/>
        <w:numPr>
          <w:ilvl w:val="0"/>
          <w:numId w:val="21"/>
        </w:numPr>
        <w:ind w:left="720"/>
        <w:rPr>
          <w:rFonts w:asciiTheme="majorHAnsi" w:eastAsia="Times New Roman" w:hAnsiTheme="majorHAnsi"/>
          <w:b/>
          <w:bCs/>
          <w:color w:val="000000"/>
          <w:szCs w:val="22"/>
          <w:u w:val="single"/>
          <w:shd w:val="clear" w:color="auto" w:fill="FFFFFF"/>
        </w:rPr>
      </w:pPr>
      <w:r w:rsidRPr="003808D3">
        <w:rPr>
          <w:rFonts w:asciiTheme="majorHAnsi" w:eastAsia="Times New Roman" w:hAnsiTheme="majorHAnsi"/>
          <w:b/>
          <w:bCs/>
          <w:color w:val="000000"/>
          <w:szCs w:val="22"/>
          <w:u w:val="single"/>
          <w:shd w:val="clear" w:color="auto" w:fill="FFFFFF"/>
        </w:rPr>
        <w:t xml:space="preserve">Comparison </w:t>
      </w:r>
      <w:r w:rsidRPr="00F41840">
        <w:rPr>
          <w:rFonts w:asciiTheme="majorHAnsi" w:eastAsia="Times New Roman" w:hAnsiTheme="majorHAnsi"/>
          <w:b/>
          <w:bCs/>
          <w:color w:val="000000"/>
          <w:szCs w:val="22"/>
          <w:u w:val="single"/>
          <w:shd w:val="clear" w:color="auto" w:fill="FFFFFF"/>
        </w:rPr>
        <w:t>of Diagnostic Strategy Impacts</w:t>
      </w:r>
      <w:r w:rsidRPr="00F5070C">
        <w:rPr>
          <w:rFonts w:asciiTheme="majorHAnsi" w:eastAsia="Times New Roman" w:hAnsiTheme="majorHAnsi"/>
          <w:b/>
          <w:bCs/>
          <w:color w:val="000000"/>
          <w:szCs w:val="22"/>
          <w:shd w:val="clear" w:color="auto" w:fill="FFFFFF"/>
        </w:rPr>
        <w:t xml:space="preserve"> </w:t>
      </w:r>
      <w:proofErr w:type="spellStart"/>
      <w:r w:rsidRPr="003808D3">
        <w:rPr>
          <w:rFonts w:asciiTheme="majorHAnsi" w:eastAsia="Times New Roman" w:hAnsiTheme="majorHAnsi"/>
          <w:b/>
          <w:bCs/>
          <w:color w:val="000000"/>
          <w:szCs w:val="22"/>
          <w:u w:val="single"/>
          <w:shd w:val="clear" w:color="auto" w:fill="FFFFFF"/>
        </w:rPr>
        <w:t>Bargraph</w:t>
      </w:r>
      <w:proofErr w:type="spellEnd"/>
      <w:r w:rsidRPr="003808D3">
        <w:rPr>
          <w:rFonts w:asciiTheme="majorHAnsi" w:eastAsia="Times New Roman" w:hAnsiTheme="majorHAnsi"/>
          <w:b/>
          <w:bCs/>
          <w:color w:val="000000"/>
          <w:szCs w:val="22"/>
          <w:u w:val="single"/>
          <w:shd w:val="clear" w:color="auto" w:fill="FFFFFF"/>
        </w:rPr>
        <w:t xml:space="preserve"> </w:t>
      </w:r>
    </w:p>
    <w:p w14:paraId="741A4401" w14:textId="77777777" w:rsidR="004323C5" w:rsidRPr="00F41840" w:rsidRDefault="004323C5" w:rsidP="004323C5">
      <w:pPr>
        <w:ind w:left="720"/>
        <w:rPr>
          <w:rFonts w:asciiTheme="majorHAnsi" w:eastAsia="Times New Roman" w:hAnsiTheme="majorHAnsi"/>
          <w:b/>
          <w:bCs/>
          <w:color w:val="000000"/>
          <w:szCs w:val="22"/>
          <w:shd w:val="clear" w:color="auto" w:fill="FFFFFF"/>
        </w:rPr>
      </w:pPr>
      <w:r w:rsidRPr="00F41840">
        <w:rPr>
          <w:rFonts w:asciiTheme="majorHAnsi" w:eastAsia="Times New Roman" w:hAnsiTheme="majorHAnsi"/>
          <w:bCs/>
          <w:color w:val="000000"/>
          <w:szCs w:val="22"/>
          <w:shd w:val="clear" w:color="auto" w:fill="FFFFFF"/>
        </w:rPr>
        <w:t xml:space="preserve">This graph shows </w:t>
      </w:r>
      <w:r>
        <w:rPr>
          <w:rFonts w:asciiTheme="majorHAnsi" w:eastAsia="Times New Roman" w:hAnsiTheme="majorHAnsi"/>
          <w:bCs/>
          <w:color w:val="000000"/>
          <w:szCs w:val="22"/>
          <w:shd w:val="clear" w:color="auto" w:fill="FFFFFF"/>
        </w:rPr>
        <w:t xml:space="preserve">the impact of the </w:t>
      </w:r>
      <w:r w:rsidRPr="00F41840">
        <w:rPr>
          <w:rFonts w:asciiTheme="majorHAnsi" w:eastAsia="Times New Roman" w:hAnsiTheme="majorHAnsi"/>
          <w:bCs/>
          <w:color w:val="000000"/>
          <w:szCs w:val="22"/>
          <w:shd w:val="clear" w:color="auto" w:fill="FFFFFF"/>
        </w:rPr>
        <w:t>diagnostic strateg</w:t>
      </w:r>
      <w:r>
        <w:rPr>
          <w:rFonts w:asciiTheme="majorHAnsi" w:eastAsia="Times New Roman" w:hAnsiTheme="majorHAnsi"/>
          <w:bCs/>
          <w:color w:val="000000"/>
          <w:szCs w:val="22"/>
          <w:shd w:val="clear" w:color="auto" w:fill="FFFFFF"/>
        </w:rPr>
        <w:t>ies</w:t>
      </w:r>
      <w:r w:rsidRPr="00F41840">
        <w:rPr>
          <w:rFonts w:asciiTheme="majorHAnsi" w:eastAsia="Times New Roman" w:hAnsiTheme="majorHAnsi"/>
          <w:bCs/>
          <w:color w:val="000000"/>
          <w:szCs w:val="22"/>
          <w:shd w:val="clear" w:color="auto" w:fill="FFFFFF"/>
        </w:rPr>
        <w:t xml:space="preserve"> on percentage change in annual TB incidence, MDR-TB incidence, </w:t>
      </w:r>
      <w:proofErr w:type="gramStart"/>
      <w:r w:rsidRPr="00F41840">
        <w:rPr>
          <w:rFonts w:asciiTheme="majorHAnsi" w:eastAsia="Times New Roman" w:hAnsiTheme="majorHAnsi"/>
          <w:bCs/>
          <w:color w:val="000000"/>
          <w:szCs w:val="22"/>
          <w:shd w:val="clear" w:color="auto" w:fill="FFFFFF"/>
        </w:rPr>
        <w:t>TB</w:t>
      </w:r>
      <w:proofErr w:type="gramEnd"/>
      <w:r w:rsidRPr="00F41840">
        <w:rPr>
          <w:rFonts w:asciiTheme="majorHAnsi" w:eastAsia="Times New Roman" w:hAnsiTheme="majorHAnsi"/>
          <w:bCs/>
          <w:color w:val="000000"/>
          <w:szCs w:val="22"/>
          <w:shd w:val="clear" w:color="auto" w:fill="FFFFFF"/>
        </w:rPr>
        <w:t xml:space="preserve"> mortality after 5 years, and implementation costs.  </w:t>
      </w:r>
      <w:r>
        <w:rPr>
          <w:rFonts w:asciiTheme="majorHAnsi" w:eastAsia="Times New Roman" w:hAnsiTheme="majorHAnsi"/>
          <w:bCs/>
          <w:color w:val="000000"/>
          <w:szCs w:val="22"/>
          <w:shd w:val="clear" w:color="auto" w:fill="FFFFFF"/>
        </w:rPr>
        <w:t>T</w:t>
      </w:r>
      <w:r w:rsidRPr="00F41840">
        <w:rPr>
          <w:rFonts w:asciiTheme="majorHAnsi" w:eastAsia="Times New Roman" w:hAnsiTheme="majorHAnsi"/>
          <w:bCs/>
          <w:color w:val="000000"/>
          <w:szCs w:val="22"/>
          <w:shd w:val="clear" w:color="auto" w:fill="FFFFFF"/>
        </w:rPr>
        <w:t xml:space="preserve">he </w:t>
      </w:r>
      <w:r>
        <w:rPr>
          <w:rFonts w:asciiTheme="majorHAnsi" w:eastAsia="Times New Roman" w:hAnsiTheme="majorHAnsi"/>
          <w:bCs/>
          <w:color w:val="000000"/>
          <w:szCs w:val="22"/>
          <w:shd w:val="clear" w:color="auto" w:fill="FFFFFF"/>
        </w:rPr>
        <w:t xml:space="preserve">graph displays the </w:t>
      </w:r>
      <w:r w:rsidRPr="00F41840">
        <w:rPr>
          <w:rFonts w:asciiTheme="majorHAnsi" w:eastAsia="Times New Roman" w:hAnsiTheme="majorHAnsi"/>
          <w:bCs/>
          <w:color w:val="000000"/>
          <w:szCs w:val="22"/>
          <w:shd w:val="clear" w:color="auto" w:fill="FFFFFF"/>
        </w:rPr>
        <w:t xml:space="preserve">projected percent change as it increases or decreases for TB Incidence, MDR Incidence, TB Mortality, Year 1 Costs, and Year 5 Costs comparing </w:t>
      </w:r>
      <w:r>
        <w:rPr>
          <w:rFonts w:asciiTheme="majorHAnsi" w:eastAsia="Times New Roman" w:hAnsiTheme="majorHAnsi"/>
          <w:bCs/>
          <w:color w:val="000000"/>
          <w:szCs w:val="22"/>
          <w:shd w:val="clear" w:color="auto" w:fill="FFFFFF"/>
        </w:rPr>
        <w:t>each of the diagnostic s</w:t>
      </w:r>
      <w:r w:rsidRPr="00F41840">
        <w:rPr>
          <w:rFonts w:asciiTheme="majorHAnsi" w:eastAsia="Times New Roman" w:hAnsiTheme="majorHAnsi"/>
          <w:bCs/>
          <w:color w:val="000000"/>
          <w:szCs w:val="22"/>
          <w:shd w:val="clear" w:color="auto" w:fill="FFFFFF"/>
        </w:rPr>
        <w:t>trategies to Baseline (smear).</w:t>
      </w:r>
    </w:p>
    <w:p w14:paraId="2C57F34D" w14:textId="77777777" w:rsidR="004323C5" w:rsidRPr="00D2787D" w:rsidRDefault="004323C5" w:rsidP="00D2787D">
      <w:pPr>
        <w:rPr>
          <w:rFonts w:asciiTheme="majorHAnsi" w:eastAsia="Times New Roman" w:hAnsiTheme="majorHAnsi"/>
          <w:b/>
          <w:bCs/>
          <w:color w:val="000000"/>
          <w:szCs w:val="22"/>
          <w:shd w:val="clear" w:color="auto" w:fill="FFFFFF"/>
        </w:rPr>
      </w:pPr>
    </w:p>
    <w:p w14:paraId="451DA830" w14:textId="77777777" w:rsidR="004323C5" w:rsidRPr="00F41840" w:rsidRDefault="004323C5" w:rsidP="004323C5">
      <w:pPr>
        <w:pStyle w:val="ListParagraph"/>
        <w:numPr>
          <w:ilvl w:val="0"/>
          <w:numId w:val="26"/>
        </w:numPr>
        <w:rPr>
          <w:rFonts w:asciiTheme="majorHAnsi" w:eastAsia="Times New Roman" w:hAnsiTheme="majorHAnsi"/>
          <w:bCs/>
          <w:color w:val="000000"/>
          <w:szCs w:val="22"/>
          <w:u w:val="single"/>
          <w:shd w:val="clear" w:color="auto" w:fill="FFFFFF"/>
        </w:rPr>
      </w:pPr>
      <w:r w:rsidRPr="00F41840">
        <w:rPr>
          <w:rFonts w:asciiTheme="majorHAnsi" w:eastAsia="Times New Roman" w:hAnsiTheme="majorHAnsi"/>
          <w:b/>
          <w:bCs/>
          <w:color w:val="000000"/>
          <w:szCs w:val="22"/>
          <w:u w:val="single"/>
          <w:shd w:val="clear" w:color="auto" w:fill="FFFFFF"/>
        </w:rPr>
        <w:t>Comparison of Diagnostic Strategy Impacts Table</w:t>
      </w:r>
    </w:p>
    <w:p w14:paraId="1DCA23C3" w14:textId="77777777" w:rsidR="004323C5" w:rsidRPr="00F41840" w:rsidRDefault="004323C5" w:rsidP="004323C5">
      <w:pPr>
        <w:ind w:left="720"/>
        <w:rPr>
          <w:rFonts w:asciiTheme="majorHAnsi" w:eastAsia="Times New Roman" w:hAnsiTheme="majorHAnsi"/>
          <w:bCs/>
          <w:color w:val="000000"/>
          <w:szCs w:val="22"/>
          <w:shd w:val="clear" w:color="auto" w:fill="FFFFFF"/>
        </w:rPr>
      </w:pPr>
      <w:r w:rsidRPr="00F41840">
        <w:rPr>
          <w:rFonts w:asciiTheme="majorHAnsi" w:eastAsia="Times New Roman" w:hAnsiTheme="majorHAnsi"/>
          <w:bCs/>
          <w:color w:val="000000"/>
          <w:szCs w:val="22"/>
          <w:shd w:val="clear" w:color="auto" w:fill="FFFFFF"/>
        </w:rPr>
        <w:t xml:space="preserve">This table displays the projected changes in TB Incidence, MDR Incidence, TB Mortality, Year 1 Costs, and Year 5 Costs as a percent </w:t>
      </w:r>
      <w:r w:rsidRPr="00F41840">
        <w:rPr>
          <w:rFonts w:asciiTheme="majorHAnsi" w:eastAsia="Times New Roman" w:hAnsiTheme="majorHAnsi"/>
          <w:bCs/>
          <w:i/>
          <w:color w:val="000000"/>
          <w:szCs w:val="22"/>
          <w:shd w:val="clear" w:color="auto" w:fill="FFFFFF"/>
        </w:rPr>
        <w:t>decrease</w:t>
      </w:r>
      <w:r w:rsidRPr="00F41840">
        <w:rPr>
          <w:rFonts w:asciiTheme="majorHAnsi" w:eastAsia="Times New Roman" w:hAnsiTheme="majorHAnsi"/>
          <w:bCs/>
          <w:color w:val="000000"/>
          <w:szCs w:val="22"/>
          <w:shd w:val="clear" w:color="auto" w:fill="FFFFFF"/>
        </w:rPr>
        <w:t xml:space="preserve"> (</w:t>
      </w:r>
      <w:r w:rsidRPr="00F41840">
        <w:rPr>
          <w:rFonts w:asciiTheme="majorHAnsi" w:eastAsia="Times New Roman" w:hAnsiTheme="majorHAnsi"/>
          <w:b/>
          <w:bCs/>
          <w:i/>
          <w:color w:val="008000"/>
          <w:szCs w:val="22"/>
          <w:shd w:val="clear" w:color="auto" w:fill="FFFFFF"/>
        </w:rPr>
        <w:t>green</w:t>
      </w:r>
      <w:r w:rsidRPr="00F41840">
        <w:rPr>
          <w:rFonts w:asciiTheme="majorHAnsi" w:eastAsia="Times New Roman" w:hAnsiTheme="majorHAnsi"/>
          <w:bCs/>
          <w:color w:val="000000"/>
          <w:szCs w:val="22"/>
          <w:shd w:val="clear" w:color="auto" w:fill="FFFFFF"/>
        </w:rPr>
        <w:t xml:space="preserve">) or </w:t>
      </w:r>
      <w:r w:rsidRPr="00F41840">
        <w:rPr>
          <w:rFonts w:asciiTheme="majorHAnsi" w:eastAsia="Times New Roman" w:hAnsiTheme="majorHAnsi"/>
          <w:bCs/>
          <w:i/>
          <w:color w:val="000000"/>
          <w:szCs w:val="22"/>
          <w:shd w:val="clear" w:color="auto" w:fill="FFFFFF"/>
        </w:rPr>
        <w:t>increase</w:t>
      </w:r>
      <w:r w:rsidRPr="00F41840">
        <w:rPr>
          <w:rFonts w:asciiTheme="majorHAnsi" w:eastAsia="Times New Roman" w:hAnsiTheme="majorHAnsi"/>
          <w:bCs/>
          <w:color w:val="000000"/>
          <w:szCs w:val="22"/>
          <w:shd w:val="clear" w:color="auto" w:fill="FFFFFF"/>
        </w:rPr>
        <w:t xml:space="preserve"> (</w:t>
      </w:r>
      <w:r w:rsidRPr="00F41840">
        <w:rPr>
          <w:rFonts w:asciiTheme="majorHAnsi" w:eastAsia="Times New Roman" w:hAnsiTheme="majorHAnsi"/>
          <w:b/>
          <w:bCs/>
          <w:i/>
          <w:color w:val="FF0000"/>
          <w:szCs w:val="22"/>
          <w:shd w:val="clear" w:color="auto" w:fill="FFFFFF"/>
        </w:rPr>
        <w:t>red</w:t>
      </w:r>
      <w:r w:rsidRPr="00F41840">
        <w:rPr>
          <w:rFonts w:asciiTheme="majorHAnsi" w:eastAsia="Times New Roman" w:hAnsiTheme="majorHAnsi"/>
          <w:bCs/>
          <w:color w:val="000000"/>
          <w:szCs w:val="22"/>
          <w:shd w:val="clear" w:color="auto" w:fill="FFFFFF"/>
        </w:rPr>
        <w:t>) for All Strategies compared to the Baseline (smear) diagnostic scenario.</w:t>
      </w:r>
    </w:p>
    <w:p w14:paraId="08075F56" w14:textId="77777777" w:rsidR="00566955" w:rsidRDefault="00566955" w:rsidP="00B07DE0"/>
    <w:p w14:paraId="1DE11BAB" w14:textId="77777777" w:rsidR="00566955" w:rsidRDefault="00566955" w:rsidP="00B07DE0"/>
    <w:p w14:paraId="5FEF3627" w14:textId="77777777" w:rsidR="00566955" w:rsidRDefault="00566955" w:rsidP="00B07DE0"/>
    <w:p w14:paraId="1FADE450" w14:textId="49DB959C" w:rsidR="00790D1D" w:rsidRPr="00790D1D" w:rsidRDefault="00790D1D" w:rsidP="00790D1D">
      <w:pPr>
        <w:pStyle w:val="Heading2"/>
        <w:spacing w:before="0" w:after="0"/>
        <w:ind w:firstLine="720"/>
        <w:rPr>
          <w:rFonts w:asciiTheme="majorHAnsi" w:hAnsiTheme="majorHAnsi"/>
          <w:i w:val="0"/>
          <w:sz w:val="24"/>
          <w:szCs w:val="24"/>
          <w:u w:val="single"/>
        </w:rPr>
      </w:pPr>
      <w:bookmarkStart w:id="29" w:name="_Toc273092036"/>
      <w:r w:rsidRPr="00790D1D">
        <w:rPr>
          <w:rFonts w:asciiTheme="majorHAnsi" w:hAnsiTheme="majorHAnsi"/>
          <w:i w:val="0"/>
          <w:sz w:val="24"/>
          <w:szCs w:val="24"/>
          <w:u w:val="single"/>
        </w:rPr>
        <w:t>3.</w:t>
      </w:r>
      <w:r w:rsidR="00566955">
        <w:rPr>
          <w:rFonts w:asciiTheme="majorHAnsi" w:hAnsiTheme="majorHAnsi"/>
          <w:i w:val="0"/>
          <w:sz w:val="24"/>
          <w:szCs w:val="24"/>
          <w:u w:val="single"/>
        </w:rPr>
        <w:t>4</w:t>
      </w:r>
      <w:r w:rsidRPr="00790D1D">
        <w:rPr>
          <w:rFonts w:asciiTheme="majorHAnsi" w:hAnsiTheme="majorHAnsi"/>
          <w:i w:val="0"/>
          <w:sz w:val="24"/>
          <w:szCs w:val="24"/>
          <w:u w:val="single"/>
        </w:rPr>
        <w:t xml:space="preserve"> </w:t>
      </w:r>
      <w:r w:rsidRPr="00790D1D">
        <w:rPr>
          <w:rFonts w:asciiTheme="majorHAnsi" w:hAnsiTheme="majorHAnsi"/>
          <w:i w:val="0"/>
          <w:sz w:val="24"/>
          <w:szCs w:val="24"/>
          <w:u w:val="single"/>
        </w:rPr>
        <w:tab/>
      </w:r>
      <w:r>
        <w:rPr>
          <w:rFonts w:asciiTheme="majorHAnsi" w:hAnsiTheme="majorHAnsi"/>
          <w:i w:val="0"/>
          <w:sz w:val="24"/>
          <w:szCs w:val="24"/>
          <w:u w:val="single"/>
        </w:rPr>
        <w:t>Changing the r</w:t>
      </w:r>
      <w:r w:rsidRPr="00790D1D">
        <w:rPr>
          <w:rFonts w:asciiTheme="majorHAnsi" w:hAnsiTheme="majorHAnsi"/>
          <w:i w:val="0"/>
          <w:sz w:val="24"/>
          <w:szCs w:val="24"/>
          <w:u w:val="single"/>
        </w:rPr>
        <w:t>eference group</w:t>
      </w:r>
      <w:bookmarkEnd w:id="29"/>
      <w:r w:rsidRPr="00790D1D">
        <w:rPr>
          <w:rFonts w:asciiTheme="majorHAnsi" w:hAnsiTheme="majorHAnsi"/>
          <w:i w:val="0"/>
          <w:sz w:val="24"/>
          <w:szCs w:val="24"/>
          <w:u w:val="single"/>
        </w:rPr>
        <w:t xml:space="preserve"> </w:t>
      </w:r>
    </w:p>
    <w:p w14:paraId="59703E89" w14:textId="77777777" w:rsidR="00D2787D" w:rsidRDefault="00D2787D" w:rsidP="00ED1DAF">
      <w:pPr>
        <w:pStyle w:val="ListParagraph"/>
        <w:rPr>
          <w:rFonts w:asciiTheme="majorHAnsi" w:eastAsia="Times New Roman" w:hAnsiTheme="majorHAnsi"/>
          <w:bCs/>
          <w:color w:val="000000"/>
          <w:szCs w:val="22"/>
          <w:shd w:val="clear" w:color="auto" w:fill="FFFFFF"/>
        </w:rPr>
      </w:pPr>
    </w:p>
    <w:p w14:paraId="2C8C191A" w14:textId="77777777" w:rsidR="00D2787D" w:rsidRDefault="00ED1DAF" w:rsidP="00ED1DAF">
      <w:pPr>
        <w:pStyle w:val="ListParagraph"/>
        <w:rPr>
          <w:rFonts w:asciiTheme="majorHAnsi" w:eastAsia="Times New Roman" w:hAnsiTheme="majorHAnsi"/>
          <w:bCs/>
          <w:color w:val="000000"/>
          <w:szCs w:val="22"/>
          <w:shd w:val="clear" w:color="auto" w:fill="FFFFFF"/>
        </w:rPr>
      </w:pPr>
      <w:r w:rsidRPr="00F5070C">
        <w:rPr>
          <w:rFonts w:asciiTheme="majorHAnsi" w:eastAsia="Times New Roman" w:hAnsiTheme="majorHAnsi"/>
          <w:bCs/>
          <w:color w:val="000000"/>
          <w:szCs w:val="22"/>
          <w:shd w:val="clear" w:color="auto" w:fill="FFFFFF"/>
        </w:rPr>
        <w:t>The default reference standard is sputum smear microscopy</w:t>
      </w:r>
      <w:r w:rsidR="00D2787D">
        <w:rPr>
          <w:rFonts w:asciiTheme="majorHAnsi" w:eastAsia="Times New Roman" w:hAnsiTheme="majorHAnsi"/>
          <w:bCs/>
          <w:color w:val="000000"/>
          <w:szCs w:val="22"/>
          <w:shd w:val="clear" w:color="auto" w:fill="FFFFFF"/>
        </w:rPr>
        <w:t xml:space="preserve"> for the FlexDx TB Model</w:t>
      </w:r>
      <w:r w:rsidRPr="00F5070C">
        <w:rPr>
          <w:rFonts w:asciiTheme="majorHAnsi" w:eastAsia="Times New Roman" w:hAnsiTheme="majorHAnsi"/>
          <w:bCs/>
          <w:color w:val="000000"/>
          <w:szCs w:val="22"/>
          <w:shd w:val="clear" w:color="auto" w:fill="FFFFFF"/>
        </w:rPr>
        <w:t xml:space="preserve">.  </w:t>
      </w:r>
    </w:p>
    <w:p w14:paraId="7AF07237" w14:textId="77777777" w:rsidR="00D2787D" w:rsidRDefault="00D2787D" w:rsidP="00ED1DAF">
      <w:pPr>
        <w:pStyle w:val="ListParagraph"/>
        <w:rPr>
          <w:rFonts w:asciiTheme="majorHAnsi" w:eastAsia="Times New Roman" w:hAnsiTheme="majorHAnsi"/>
          <w:bCs/>
          <w:color w:val="000000"/>
          <w:szCs w:val="22"/>
          <w:shd w:val="clear" w:color="auto" w:fill="FFFFFF"/>
        </w:rPr>
      </w:pPr>
    </w:p>
    <w:p w14:paraId="098D74E7" w14:textId="22CFAA29" w:rsidR="00ED1DAF" w:rsidRPr="00F5070C" w:rsidRDefault="00ED1DAF" w:rsidP="00ED1DAF">
      <w:pPr>
        <w:pStyle w:val="ListParagraph"/>
        <w:rPr>
          <w:rFonts w:asciiTheme="majorHAnsi" w:eastAsia="Times New Roman" w:hAnsiTheme="majorHAnsi"/>
          <w:b/>
          <w:bCs/>
          <w:color w:val="000000"/>
          <w:szCs w:val="22"/>
          <w:shd w:val="clear" w:color="auto" w:fill="FFFFFF"/>
        </w:rPr>
      </w:pPr>
      <w:r w:rsidRPr="00F5070C">
        <w:rPr>
          <w:rFonts w:asciiTheme="majorHAnsi" w:eastAsia="Times New Roman" w:hAnsiTheme="majorHAnsi"/>
          <w:bCs/>
          <w:color w:val="000000"/>
          <w:szCs w:val="22"/>
          <w:shd w:val="clear" w:color="auto" w:fill="FFFFFF"/>
        </w:rPr>
        <w:t xml:space="preserve">To change the reference standard for comparison in the Percent change in </w:t>
      </w:r>
      <w:r w:rsidR="00D2787D">
        <w:rPr>
          <w:rFonts w:asciiTheme="majorHAnsi" w:eastAsia="Times New Roman" w:hAnsiTheme="majorHAnsi"/>
          <w:bCs/>
          <w:color w:val="000000"/>
          <w:szCs w:val="22"/>
          <w:shd w:val="clear" w:color="auto" w:fill="FFFFFF"/>
        </w:rPr>
        <w:t>Incidence</w:t>
      </w:r>
      <w:r w:rsidRPr="00F5070C">
        <w:rPr>
          <w:rFonts w:asciiTheme="majorHAnsi" w:eastAsia="Times New Roman" w:hAnsiTheme="majorHAnsi"/>
          <w:bCs/>
          <w:color w:val="000000"/>
          <w:szCs w:val="22"/>
          <w:shd w:val="clear" w:color="auto" w:fill="FFFFFF"/>
        </w:rPr>
        <w:t xml:space="preserve"> and cost Table</w:t>
      </w:r>
      <w:r w:rsidR="00D2787D">
        <w:rPr>
          <w:rFonts w:asciiTheme="majorHAnsi" w:eastAsia="Times New Roman" w:hAnsiTheme="majorHAnsi"/>
          <w:bCs/>
          <w:color w:val="000000"/>
          <w:szCs w:val="22"/>
          <w:shd w:val="clear" w:color="auto" w:fill="FFFFFF"/>
        </w:rPr>
        <w:t>s</w:t>
      </w:r>
      <w:r w:rsidRPr="00F5070C">
        <w:rPr>
          <w:rFonts w:asciiTheme="majorHAnsi" w:eastAsia="Times New Roman" w:hAnsiTheme="majorHAnsi"/>
          <w:bCs/>
          <w:color w:val="000000"/>
          <w:szCs w:val="22"/>
          <w:shd w:val="clear" w:color="auto" w:fill="FFFFFF"/>
        </w:rPr>
        <w:t xml:space="preserve">, </w:t>
      </w:r>
      <w:r w:rsidR="00D2787D">
        <w:rPr>
          <w:rFonts w:asciiTheme="majorHAnsi" w:eastAsia="Times New Roman" w:hAnsiTheme="majorHAnsi"/>
          <w:bCs/>
          <w:color w:val="000000"/>
          <w:szCs w:val="22"/>
          <w:shd w:val="clear" w:color="auto" w:fill="FFFFFF"/>
        </w:rPr>
        <w:t>the user</w:t>
      </w:r>
      <w:r w:rsidRPr="00F5070C">
        <w:rPr>
          <w:rFonts w:asciiTheme="majorHAnsi" w:eastAsia="Times New Roman" w:hAnsiTheme="majorHAnsi"/>
          <w:bCs/>
          <w:color w:val="000000"/>
          <w:szCs w:val="22"/>
          <w:shd w:val="clear" w:color="auto" w:fill="FFFFFF"/>
        </w:rPr>
        <w:t xml:space="preserve"> can select the radio buttons on the right side of the table corresponding to the diagnostic test option that </w:t>
      </w:r>
      <w:r w:rsidR="00D2787D">
        <w:rPr>
          <w:rFonts w:asciiTheme="majorHAnsi" w:eastAsia="Times New Roman" w:hAnsiTheme="majorHAnsi"/>
          <w:bCs/>
          <w:color w:val="000000"/>
          <w:szCs w:val="22"/>
          <w:shd w:val="clear" w:color="auto" w:fill="FFFFFF"/>
        </w:rPr>
        <w:t>they</w:t>
      </w:r>
      <w:r w:rsidRPr="00F5070C">
        <w:rPr>
          <w:rFonts w:asciiTheme="majorHAnsi" w:eastAsia="Times New Roman" w:hAnsiTheme="majorHAnsi"/>
          <w:bCs/>
          <w:color w:val="000000"/>
          <w:szCs w:val="22"/>
          <w:shd w:val="clear" w:color="auto" w:fill="FFFFFF"/>
        </w:rPr>
        <w:t xml:space="preserve"> wish to use as the reference.  </w:t>
      </w:r>
    </w:p>
    <w:p w14:paraId="54D79084" w14:textId="77777777" w:rsidR="00D2787D" w:rsidRDefault="00D2787D" w:rsidP="00ED1DAF">
      <w:pPr>
        <w:pStyle w:val="ListParagraph"/>
        <w:rPr>
          <w:rFonts w:asciiTheme="majorHAnsi" w:eastAsia="Times New Roman" w:hAnsiTheme="majorHAnsi"/>
          <w:bCs/>
          <w:color w:val="000000"/>
          <w:szCs w:val="22"/>
          <w:shd w:val="clear" w:color="auto" w:fill="FFFFFF"/>
        </w:rPr>
      </w:pPr>
    </w:p>
    <w:p w14:paraId="6964DADE" w14:textId="7FA4341D" w:rsidR="00ED1DAF" w:rsidRDefault="00ED1DAF" w:rsidP="00ED1DAF">
      <w:pPr>
        <w:pStyle w:val="ListParagraph"/>
        <w:rPr>
          <w:rFonts w:asciiTheme="majorHAnsi" w:eastAsia="Times New Roman" w:hAnsiTheme="majorHAnsi"/>
          <w:bCs/>
          <w:color w:val="000000"/>
          <w:szCs w:val="22"/>
          <w:shd w:val="clear" w:color="auto" w:fill="FFFFFF"/>
        </w:rPr>
      </w:pPr>
      <w:r>
        <w:rPr>
          <w:rFonts w:asciiTheme="majorHAnsi" w:eastAsia="Times New Roman" w:hAnsiTheme="majorHAnsi"/>
          <w:bCs/>
          <w:color w:val="000000"/>
          <w:szCs w:val="22"/>
          <w:shd w:val="clear" w:color="auto" w:fill="FFFFFF"/>
        </w:rPr>
        <w:t xml:space="preserve">See sections 3.1.1, 3.1.2, </w:t>
      </w:r>
      <w:r w:rsidR="00D2787D">
        <w:rPr>
          <w:rFonts w:asciiTheme="majorHAnsi" w:eastAsia="Times New Roman" w:hAnsiTheme="majorHAnsi"/>
          <w:bCs/>
          <w:color w:val="000000"/>
          <w:szCs w:val="22"/>
          <w:shd w:val="clear" w:color="auto" w:fill="FFFFFF"/>
        </w:rPr>
        <w:t xml:space="preserve">3.3.1 </w:t>
      </w:r>
      <w:r>
        <w:rPr>
          <w:rFonts w:asciiTheme="majorHAnsi" w:eastAsia="Times New Roman" w:hAnsiTheme="majorHAnsi"/>
          <w:bCs/>
          <w:color w:val="000000"/>
          <w:szCs w:val="22"/>
          <w:shd w:val="clear" w:color="auto" w:fill="FFFFFF"/>
        </w:rPr>
        <w:t xml:space="preserve">and </w:t>
      </w:r>
      <w:r w:rsidR="00D2787D">
        <w:rPr>
          <w:rFonts w:asciiTheme="majorHAnsi" w:eastAsia="Times New Roman" w:hAnsiTheme="majorHAnsi"/>
          <w:bCs/>
          <w:color w:val="000000"/>
          <w:szCs w:val="22"/>
          <w:shd w:val="clear" w:color="auto" w:fill="FFFFFF"/>
        </w:rPr>
        <w:t>3.3.2</w:t>
      </w:r>
      <w:r>
        <w:rPr>
          <w:rFonts w:asciiTheme="majorHAnsi" w:eastAsia="Times New Roman" w:hAnsiTheme="majorHAnsi"/>
          <w:bCs/>
          <w:color w:val="000000"/>
          <w:szCs w:val="22"/>
          <w:shd w:val="clear" w:color="auto" w:fill="FFFFFF"/>
        </w:rPr>
        <w:t xml:space="preserve"> for more information and instructions.</w:t>
      </w:r>
    </w:p>
    <w:p w14:paraId="02BB7400" w14:textId="77777777" w:rsidR="00ED1DAF" w:rsidRDefault="00ED1DAF" w:rsidP="00B07DE0"/>
    <w:p w14:paraId="30B04841" w14:textId="77777777" w:rsidR="009912E2" w:rsidRDefault="009912E2" w:rsidP="00B07DE0"/>
    <w:p w14:paraId="75D0A6F3" w14:textId="77777777" w:rsidR="009912E2" w:rsidRDefault="009912E2" w:rsidP="00B07DE0"/>
    <w:p w14:paraId="5E4D0B85" w14:textId="60A1A11A" w:rsidR="009912E2" w:rsidRPr="009912E2" w:rsidRDefault="009912E2" w:rsidP="009912E2">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30" w:name="_Toc273092037"/>
      <w:r w:rsidRPr="009912E2">
        <w:rPr>
          <w:rFonts w:asciiTheme="majorHAnsi" w:hAnsiTheme="majorHAnsi"/>
          <w:i w:val="0"/>
          <w:sz w:val="24"/>
          <w:szCs w:val="24"/>
          <w:u w:val="single"/>
        </w:rPr>
        <w:t xml:space="preserve">3.5 </w:t>
      </w:r>
      <w:r w:rsidRPr="009912E2">
        <w:rPr>
          <w:rFonts w:asciiTheme="majorHAnsi" w:hAnsiTheme="majorHAnsi"/>
          <w:i w:val="0"/>
          <w:sz w:val="24"/>
          <w:szCs w:val="24"/>
          <w:u w:val="single"/>
        </w:rPr>
        <w:tab/>
        <w:t>Extracting results and data</w:t>
      </w:r>
      <w:bookmarkEnd w:id="30"/>
      <w:r w:rsidRPr="009912E2">
        <w:rPr>
          <w:rFonts w:asciiTheme="majorHAnsi" w:hAnsiTheme="majorHAnsi"/>
          <w:i w:val="0"/>
          <w:sz w:val="24"/>
          <w:szCs w:val="24"/>
          <w:u w:val="single"/>
        </w:rPr>
        <w:t xml:space="preserve"> </w:t>
      </w:r>
    </w:p>
    <w:p w14:paraId="6EE6EA73" w14:textId="59BB3D31" w:rsidR="00ED1DAF" w:rsidRDefault="009912E2" w:rsidP="00B07DE0">
      <w:r>
        <w:tab/>
      </w:r>
    </w:p>
    <w:p w14:paraId="4907ED85" w14:textId="77777777" w:rsidR="009912E2" w:rsidRDefault="009912E2" w:rsidP="00B07DE0">
      <w:pPr>
        <w:rPr>
          <w:rFonts w:asciiTheme="majorHAnsi" w:hAnsiTheme="majorHAnsi"/>
        </w:rPr>
      </w:pPr>
      <w:r>
        <w:tab/>
      </w:r>
      <w:r>
        <w:rPr>
          <w:rFonts w:asciiTheme="majorHAnsi" w:hAnsiTheme="majorHAnsi"/>
        </w:rPr>
        <w:t xml:space="preserve">The data output from the FlexDx TB Model can be extracted in several ways.  </w:t>
      </w:r>
    </w:p>
    <w:p w14:paraId="5AFCA940" w14:textId="77777777" w:rsidR="009912E2" w:rsidRDefault="009912E2" w:rsidP="00B07DE0">
      <w:pPr>
        <w:rPr>
          <w:rFonts w:asciiTheme="majorHAnsi" w:hAnsiTheme="majorHAnsi"/>
        </w:rPr>
      </w:pPr>
    </w:p>
    <w:p w14:paraId="4C1B98A1" w14:textId="540007D7" w:rsidR="009912E2" w:rsidRDefault="009912E2" w:rsidP="00F80989">
      <w:pPr>
        <w:ind w:left="720"/>
        <w:rPr>
          <w:rFonts w:asciiTheme="majorHAnsi" w:eastAsia="Times New Roman" w:hAnsiTheme="majorHAnsi"/>
          <w:bCs/>
          <w:color w:val="000000"/>
          <w:szCs w:val="22"/>
          <w:shd w:val="clear" w:color="auto" w:fill="FFFFFF"/>
        </w:rPr>
      </w:pPr>
      <w:r>
        <w:rPr>
          <w:rFonts w:asciiTheme="majorHAnsi" w:hAnsiTheme="majorHAnsi"/>
        </w:rPr>
        <w:t xml:space="preserve">The </w:t>
      </w:r>
      <w:r w:rsidRPr="009912E2">
        <w:rPr>
          <w:rFonts w:asciiTheme="majorHAnsi" w:eastAsia="Times New Roman" w:hAnsiTheme="majorHAnsi"/>
          <w:bCs/>
          <w:color w:val="000000"/>
          <w:szCs w:val="22"/>
          <w:shd w:val="clear" w:color="auto" w:fill="FFFFFF"/>
        </w:rPr>
        <w:t>Percent change in cost and incidence at year 5 for all strategies compared to Baseline Graph</w:t>
      </w:r>
      <w:r>
        <w:rPr>
          <w:rFonts w:asciiTheme="majorHAnsi" w:eastAsia="Times New Roman" w:hAnsiTheme="majorHAnsi"/>
          <w:bCs/>
          <w:color w:val="000000"/>
          <w:szCs w:val="22"/>
          <w:shd w:val="clear" w:color="auto" w:fill="FFFFFF"/>
        </w:rPr>
        <w:t>s can be downloaded from the Interactive Incidence/Cost and Interactive MDR/Cost Tabs</w:t>
      </w:r>
      <w:r>
        <w:rPr>
          <w:rFonts w:asciiTheme="majorHAnsi" w:hAnsiTheme="majorHAnsi"/>
        </w:rPr>
        <w:t xml:space="preserve"> by clicking on the ‘Download Plot’ button in the graph windows.  The buttons are highlighted in sections </w:t>
      </w:r>
      <w:r w:rsidR="00F80989">
        <w:rPr>
          <w:rFonts w:asciiTheme="majorHAnsi" w:eastAsia="Times New Roman" w:hAnsiTheme="majorHAnsi"/>
          <w:bCs/>
          <w:color w:val="000000"/>
          <w:szCs w:val="22"/>
          <w:shd w:val="clear" w:color="auto" w:fill="FFFFFF"/>
        </w:rPr>
        <w:t>3.1.1, 3.1.2, 3.3.1 and 3.3.2.</w:t>
      </w:r>
    </w:p>
    <w:p w14:paraId="2039A424" w14:textId="77777777" w:rsidR="00F80989" w:rsidRDefault="00F80989" w:rsidP="00F80989">
      <w:pPr>
        <w:ind w:left="720"/>
        <w:rPr>
          <w:rFonts w:asciiTheme="majorHAnsi" w:eastAsia="Times New Roman" w:hAnsiTheme="majorHAnsi"/>
          <w:bCs/>
          <w:color w:val="000000"/>
          <w:szCs w:val="22"/>
          <w:shd w:val="clear" w:color="auto" w:fill="FFFFFF"/>
        </w:rPr>
      </w:pPr>
    </w:p>
    <w:p w14:paraId="5E5AB52B" w14:textId="7BBC8962" w:rsidR="00F80989" w:rsidRPr="009912E2" w:rsidRDefault="00F80989" w:rsidP="00F80989">
      <w:pPr>
        <w:ind w:left="720"/>
        <w:rPr>
          <w:rFonts w:asciiTheme="majorHAnsi" w:hAnsiTheme="majorHAnsi"/>
        </w:rPr>
      </w:pPr>
      <w:r>
        <w:rPr>
          <w:rFonts w:asciiTheme="majorHAnsi" w:eastAsia="Times New Roman" w:hAnsiTheme="majorHAnsi"/>
          <w:bCs/>
          <w:color w:val="000000"/>
          <w:szCs w:val="22"/>
          <w:shd w:val="clear" w:color="auto" w:fill="FFFFFF"/>
        </w:rPr>
        <w:t xml:space="preserve">The numerical data contained in the output for running the model for a Single Strategy, </w:t>
      </w:r>
      <w:r w:rsidRPr="009912E2">
        <w:rPr>
          <w:rFonts w:asciiTheme="majorHAnsi" w:eastAsia="Times New Roman" w:hAnsiTheme="majorHAnsi"/>
          <w:bCs/>
          <w:color w:val="000000"/>
          <w:szCs w:val="22"/>
          <w:shd w:val="clear" w:color="auto" w:fill="FFFFFF"/>
        </w:rPr>
        <w:t xml:space="preserve">Percent change in cost and incidence at year 5 for all strategies compared to Baseline </w:t>
      </w:r>
      <w:r>
        <w:rPr>
          <w:rFonts w:asciiTheme="majorHAnsi" w:eastAsia="Times New Roman" w:hAnsiTheme="majorHAnsi"/>
          <w:bCs/>
          <w:color w:val="000000"/>
          <w:szCs w:val="22"/>
          <w:shd w:val="clear" w:color="auto" w:fill="FFFFFF"/>
        </w:rPr>
        <w:t>Tables, and that in the Summary Table must be extracted manually from this version of the FlexDx TB Model</w:t>
      </w:r>
      <w:r w:rsidR="006B0FF4">
        <w:rPr>
          <w:rFonts w:asciiTheme="majorHAnsi" w:eastAsia="Times New Roman" w:hAnsiTheme="majorHAnsi"/>
          <w:bCs/>
          <w:color w:val="000000"/>
          <w:szCs w:val="22"/>
          <w:shd w:val="clear" w:color="auto" w:fill="FFFFFF"/>
        </w:rPr>
        <w:t>, though we plan for future versions to allow users to download files in Excel format.</w:t>
      </w:r>
    </w:p>
    <w:p w14:paraId="33AE40C8" w14:textId="77777777" w:rsidR="009912E2" w:rsidRDefault="009912E2" w:rsidP="00B07DE0"/>
    <w:p w14:paraId="7E2D4F60" w14:textId="77777777" w:rsidR="00F80989" w:rsidRDefault="00F80989" w:rsidP="00B07DE0"/>
    <w:p w14:paraId="3EF8066F" w14:textId="77777777" w:rsidR="009912E2" w:rsidRPr="00B07DE0" w:rsidRDefault="009912E2" w:rsidP="00B07DE0"/>
    <w:p w14:paraId="2DB6F754" w14:textId="2B4B14CE" w:rsidR="008D5235" w:rsidRPr="00F80989"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31" w:name="_Toc273092038"/>
      <w:r w:rsidR="009912E2" w:rsidRPr="00F80989">
        <w:rPr>
          <w:rFonts w:asciiTheme="majorHAnsi" w:hAnsiTheme="majorHAnsi"/>
          <w:i w:val="0"/>
          <w:sz w:val="24"/>
          <w:szCs w:val="24"/>
          <w:u w:val="single"/>
        </w:rPr>
        <w:t>3.6</w:t>
      </w:r>
      <w:r w:rsidR="00D546E1" w:rsidRPr="00F80989">
        <w:rPr>
          <w:rFonts w:asciiTheme="majorHAnsi" w:hAnsiTheme="majorHAnsi"/>
          <w:i w:val="0"/>
          <w:sz w:val="24"/>
          <w:szCs w:val="24"/>
          <w:u w:val="single"/>
        </w:rPr>
        <w:t xml:space="preserve"> </w:t>
      </w:r>
      <w:r w:rsidR="00F80989" w:rsidRPr="00F80989">
        <w:rPr>
          <w:rFonts w:asciiTheme="majorHAnsi" w:hAnsiTheme="majorHAnsi"/>
          <w:i w:val="0"/>
          <w:sz w:val="24"/>
          <w:szCs w:val="24"/>
          <w:u w:val="single"/>
        </w:rPr>
        <w:tab/>
      </w:r>
      <w:r w:rsidRPr="00F80989">
        <w:rPr>
          <w:rFonts w:asciiTheme="majorHAnsi" w:hAnsiTheme="majorHAnsi"/>
          <w:i w:val="0"/>
          <w:sz w:val="24"/>
          <w:szCs w:val="24"/>
          <w:u w:val="single"/>
        </w:rPr>
        <w:t>Model validation</w:t>
      </w:r>
      <w:bookmarkEnd w:id="31"/>
    </w:p>
    <w:p w14:paraId="425F8AB1" w14:textId="77777777" w:rsidR="00F80989" w:rsidRDefault="00F80989" w:rsidP="00F80989">
      <w:pPr>
        <w:ind w:left="720"/>
        <w:rPr>
          <w:rFonts w:asciiTheme="majorHAnsi" w:hAnsiTheme="majorHAnsi"/>
        </w:rPr>
      </w:pPr>
    </w:p>
    <w:p w14:paraId="34C8BC29" w14:textId="7AE871B8" w:rsidR="00F80989" w:rsidRPr="00F80989" w:rsidRDefault="00F80989" w:rsidP="00F80989">
      <w:pPr>
        <w:ind w:left="720"/>
        <w:rPr>
          <w:rFonts w:asciiTheme="majorHAnsi" w:hAnsiTheme="majorHAnsi"/>
        </w:rPr>
      </w:pPr>
      <w:r w:rsidRPr="00F80989">
        <w:rPr>
          <w:rFonts w:asciiTheme="majorHAnsi" w:hAnsiTheme="majorHAnsi"/>
        </w:rPr>
        <w:t xml:space="preserve">Using data from published global estimates of </w:t>
      </w:r>
      <w:r>
        <w:rPr>
          <w:rFonts w:asciiTheme="majorHAnsi" w:hAnsiTheme="majorHAnsi"/>
        </w:rPr>
        <w:t xml:space="preserve">TB indicators, we validated the </w:t>
      </w:r>
      <w:r w:rsidRPr="00F80989">
        <w:rPr>
          <w:rFonts w:asciiTheme="majorHAnsi" w:hAnsiTheme="majorHAnsi"/>
        </w:rPr>
        <w:t xml:space="preserve">projections of the model for Southeast Asia, a high TB incidence setting, with a TB incidence 250 cases per 100,000 </w:t>
      </w:r>
      <w:proofErr w:type="gramStart"/>
      <w:r w:rsidRPr="00F80989">
        <w:rPr>
          <w:rFonts w:asciiTheme="majorHAnsi" w:hAnsiTheme="majorHAnsi"/>
        </w:rPr>
        <w:t>population</w:t>
      </w:r>
      <w:proofErr w:type="gramEnd"/>
      <w:r w:rsidRPr="00F80989">
        <w:rPr>
          <w:rFonts w:asciiTheme="majorHAnsi" w:hAnsiTheme="majorHAnsi"/>
        </w:rPr>
        <w:t xml:space="preserve"> per year.  Below we compare the estimates from the FlexDx TB Model to the 2012 WHO global estimates for Southeast Asia:</w:t>
      </w:r>
    </w:p>
    <w:p w14:paraId="13E7427F" w14:textId="77777777" w:rsidR="00F80989" w:rsidRPr="00F80989" w:rsidRDefault="00F80989" w:rsidP="00F80989">
      <w:pPr>
        <w:ind w:left="720"/>
        <w:rPr>
          <w:rFonts w:asciiTheme="majorHAnsi" w:hAnsiTheme="majorHAnsi"/>
        </w:rPr>
      </w:pPr>
    </w:p>
    <w:p w14:paraId="29EEAE32" w14:textId="77777777" w:rsidR="00F80989" w:rsidRPr="00F80989" w:rsidRDefault="00F80989" w:rsidP="00F80989">
      <w:pPr>
        <w:numPr>
          <w:ilvl w:val="0"/>
          <w:numId w:val="34"/>
        </w:numPr>
        <w:ind w:left="1080"/>
        <w:rPr>
          <w:rFonts w:asciiTheme="majorHAnsi" w:hAnsiTheme="majorHAnsi"/>
        </w:rPr>
      </w:pPr>
      <w:r w:rsidRPr="00F80989">
        <w:rPr>
          <w:rFonts w:asciiTheme="majorHAnsi" w:hAnsiTheme="majorHAnsi"/>
        </w:rPr>
        <w:t xml:space="preserve">TB mortality of all incident TB: 14% compared to 14% by WHO </w:t>
      </w:r>
    </w:p>
    <w:p w14:paraId="449D8683" w14:textId="77777777" w:rsidR="00F80989" w:rsidRPr="00F80989" w:rsidRDefault="00F80989" w:rsidP="00F80989">
      <w:pPr>
        <w:numPr>
          <w:ilvl w:val="0"/>
          <w:numId w:val="34"/>
        </w:numPr>
        <w:ind w:left="1080"/>
        <w:rPr>
          <w:rFonts w:asciiTheme="majorHAnsi" w:hAnsiTheme="majorHAnsi"/>
        </w:rPr>
      </w:pPr>
      <w:r w:rsidRPr="00F80989">
        <w:rPr>
          <w:rFonts w:asciiTheme="majorHAnsi" w:hAnsiTheme="majorHAnsi"/>
        </w:rPr>
        <w:t xml:space="preserve">HIV-associated TB of all incident TB: 13% versus 13% by WHO </w:t>
      </w:r>
    </w:p>
    <w:p w14:paraId="6A3E1AF7" w14:textId="77777777" w:rsidR="00F80989" w:rsidRPr="00F80989" w:rsidRDefault="00F80989" w:rsidP="00F80989">
      <w:pPr>
        <w:numPr>
          <w:ilvl w:val="0"/>
          <w:numId w:val="34"/>
        </w:numPr>
        <w:ind w:left="1080"/>
        <w:rPr>
          <w:rFonts w:asciiTheme="majorHAnsi" w:hAnsiTheme="majorHAnsi"/>
        </w:rPr>
      </w:pPr>
      <w:r w:rsidRPr="00F80989">
        <w:rPr>
          <w:rFonts w:asciiTheme="majorHAnsi" w:hAnsiTheme="majorHAnsi"/>
        </w:rPr>
        <w:t xml:space="preserve">Previously-treated cases of all incident cases: 13% compared to 14% by WHO </w:t>
      </w:r>
    </w:p>
    <w:p w14:paraId="6B9D6B97" w14:textId="77777777" w:rsidR="00F80989" w:rsidRPr="00F80989" w:rsidRDefault="00F80989" w:rsidP="00F80989">
      <w:pPr>
        <w:numPr>
          <w:ilvl w:val="0"/>
          <w:numId w:val="34"/>
        </w:numPr>
        <w:ind w:left="1080"/>
        <w:rPr>
          <w:rFonts w:asciiTheme="majorHAnsi" w:hAnsiTheme="majorHAnsi"/>
        </w:rPr>
      </w:pPr>
      <w:r w:rsidRPr="00F80989">
        <w:rPr>
          <w:rFonts w:asciiTheme="majorHAnsi" w:hAnsiTheme="majorHAnsi"/>
        </w:rPr>
        <w:t xml:space="preserve">Duration of TB disease: 1.2 years versus 1.4 years by WHO </w:t>
      </w:r>
    </w:p>
    <w:p w14:paraId="11357559" w14:textId="77777777" w:rsidR="00F80989" w:rsidRPr="00F80989" w:rsidRDefault="00F80989" w:rsidP="00F80989">
      <w:pPr>
        <w:numPr>
          <w:ilvl w:val="0"/>
          <w:numId w:val="34"/>
        </w:numPr>
        <w:ind w:left="1080"/>
        <w:rPr>
          <w:rFonts w:asciiTheme="majorHAnsi" w:hAnsiTheme="majorHAnsi"/>
        </w:rPr>
      </w:pPr>
      <w:r w:rsidRPr="00F80989">
        <w:rPr>
          <w:rFonts w:asciiTheme="majorHAnsi" w:hAnsiTheme="majorHAnsi"/>
        </w:rPr>
        <w:t>MDR-TB prevalence in previously treated cases: 15.4% versus 20% by WHO*</w:t>
      </w:r>
    </w:p>
    <w:p w14:paraId="66588309" w14:textId="77777777" w:rsidR="00F80989" w:rsidRDefault="00F80989" w:rsidP="00F80989">
      <w:pPr>
        <w:ind w:left="720"/>
        <w:rPr>
          <w:rFonts w:asciiTheme="majorHAnsi" w:hAnsiTheme="majorHAnsi"/>
        </w:rPr>
      </w:pPr>
    </w:p>
    <w:p w14:paraId="4AE3839D" w14:textId="77777777" w:rsidR="00F80989" w:rsidRDefault="00F80989" w:rsidP="00F80989">
      <w:pPr>
        <w:ind w:left="720"/>
        <w:rPr>
          <w:rFonts w:asciiTheme="majorHAnsi" w:hAnsiTheme="majorHAnsi"/>
        </w:rPr>
      </w:pPr>
      <w:r w:rsidRPr="00F80989">
        <w:rPr>
          <w:rFonts w:asciiTheme="majorHAnsi" w:hAnsiTheme="majorHAnsi"/>
        </w:rPr>
        <w:t xml:space="preserve">(*Unlike our model, country notifications often count failure and recurrence after default in the same person as two separate cases.) </w:t>
      </w:r>
    </w:p>
    <w:p w14:paraId="6CA7EF32" w14:textId="77777777" w:rsidR="00F80989" w:rsidRDefault="00F80989" w:rsidP="00F80989">
      <w:pPr>
        <w:ind w:left="720"/>
        <w:rPr>
          <w:rFonts w:asciiTheme="majorHAnsi" w:hAnsiTheme="majorHAnsi"/>
        </w:rPr>
      </w:pPr>
    </w:p>
    <w:p w14:paraId="019045D5" w14:textId="06D7D3FA" w:rsidR="00F80989" w:rsidRPr="00F80989" w:rsidRDefault="00F80989" w:rsidP="00F80989">
      <w:pPr>
        <w:ind w:left="720"/>
        <w:rPr>
          <w:rFonts w:asciiTheme="majorHAnsi" w:hAnsiTheme="majorHAnsi"/>
        </w:rPr>
      </w:pPr>
      <w:r>
        <w:rPr>
          <w:rFonts w:asciiTheme="majorHAnsi" w:hAnsiTheme="majorHAnsi"/>
        </w:rPr>
        <w:t>Additional information on validating the FlexDx TB Model can be found in our manuscript</w:t>
      </w:r>
      <w:r w:rsidR="00BD2621">
        <w:rPr>
          <w:rFonts w:asciiTheme="majorHAnsi" w:hAnsiTheme="majorHAnsi"/>
        </w:rPr>
        <w:t xml:space="preserve"> by Dowdy et al. published in </w:t>
      </w:r>
      <w:proofErr w:type="spellStart"/>
      <w:r w:rsidR="00BD2621">
        <w:rPr>
          <w:rFonts w:asciiTheme="majorHAnsi" w:hAnsiTheme="majorHAnsi"/>
        </w:rPr>
        <w:t>eLife</w:t>
      </w:r>
      <w:proofErr w:type="spellEnd"/>
      <w:r w:rsidR="00BD2621">
        <w:rPr>
          <w:rFonts w:asciiTheme="majorHAnsi" w:hAnsiTheme="majorHAnsi"/>
        </w:rPr>
        <w:t xml:space="preserve"> Sciences 2014</w:t>
      </w:r>
      <w:r>
        <w:rPr>
          <w:rFonts w:asciiTheme="majorHAnsi" w:hAnsiTheme="majorHAnsi"/>
        </w:rPr>
        <w:t>.</w:t>
      </w:r>
    </w:p>
    <w:p w14:paraId="153D054A" w14:textId="77777777" w:rsidR="00F80989" w:rsidRPr="00F80989" w:rsidRDefault="00F80989" w:rsidP="00F80989"/>
    <w:p w14:paraId="4C4BB9A3" w14:textId="77777777" w:rsidR="00BD2621" w:rsidRDefault="00BD2621" w:rsidP="00BD2621">
      <w:pPr>
        <w:pStyle w:val="NoSpacing"/>
      </w:pPr>
    </w:p>
    <w:p w14:paraId="101D77C9" w14:textId="77777777" w:rsidR="00BD2621" w:rsidRDefault="00BD2621" w:rsidP="00BD2621">
      <w:pPr>
        <w:pStyle w:val="NoSpacing"/>
      </w:pPr>
    </w:p>
    <w:p w14:paraId="0855B61A" w14:textId="77777777" w:rsidR="00BD2621" w:rsidRDefault="00BD2621" w:rsidP="00BD2621">
      <w:pPr>
        <w:pStyle w:val="NoSpacing"/>
        <w:rPr>
          <w:sz w:val="28"/>
        </w:rPr>
      </w:pPr>
    </w:p>
    <w:p w14:paraId="5B37BC51" w14:textId="77777777" w:rsidR="00BD2621" w:rsidRDefault="00BD2621" w:rsidP="00BD2621">
      <w:pPr>
        <w:pStyle w:val="NoSpacing"/>
        <w:rPr>
          <w:sz w:val="28"/>
        </w:rPr>
      </w:pPr>
    </w:p>
    <w:p w14:paraId="04404419" w14:textId="77777777" w:rsidR="00BD2621" w:rsidRDefault="00BD2621" w:rsidP="00BD2621">
      <w:pPr>
        <w:pStyle w:val="NoSpacing"/>
        <w:rPr>
          <w:sz w:val="28"/>
        </w:rPr>
      </w:pPr>
    </w:p>
    <w:p w14:paraId="3081304D" w14:textId="77777777" w:rsidR="00BD2621" w:rsidRDefault="00BD2621" w:rsidP="00BD2621">
      <w:pPr>
        <w:pStyle w:val="NoSpacing"/>
        <w:rPr>
          <w:sz w:val="28"/>
        </w:rPr>
      </w:pPr>
    </w:p>
    <w:p w14:paraId="6726BCCE" w14:textId="77777777" w:rsidR="00BD2621" w:rsidRDefault="00BD2621" w:rsidP="00BD2621">
      <w:pPr>
        <w:pStyle w:val="NoSpacing"/>
        <w:rPr>
          <w:sz w:val="28"/>
        </w:rPr>
      </w:pPr>
    </w:p>
    <w:p w14:paraId="54262BF0" w14:textId="77777777" w:rsidR="00BD2621" w:rsidRDefault="00BD2621" w:rsidP="00BD2621">
      <w:pPr>
        <w:pStyle w:val="NoSpacing"/>
        <w:rPr>
          <w:sz w:val="28"/>
        </w:rPr>
      </w:pPr>
    </w:p>
    <w:p w14:paraId="57706EC0" w14:textId="77777777" w:rsidR="00BD2621" w:rsidRDefault="00BD2621" w:rsidP="00BD2621">
      <w:pPr>
        <w:pStyle w:val="NoSpacing"/>
        <w:rPr>
          <w:sz w:val="28"/>
        </w:rPr>
      </w:pPr>
    </w:p>
    <w:p w14:paraId="0F55B06B" w14:textId="77777777" w:rsidR="00BD2621" w:rsidRDefault="00BD2621" w:rsidP="00BD2621">
      <w:pPr>
        <w:pStyle w:val="NoSpacing"/>
        <w:rPr>
          <w:sz w:val="28"/>
        </w:rPr>
      </w:pPr>
    </w:p>
    <w:p w14:paraId="655DA53A" w14:textId="77777777" w:rsidR="00BD2621" w:rsidRDefault="00BD2621" w:rsidP="00BD2621">
      <w:pPr>
        <w:pStyle w:val="NoSpacing"/>
        <w:rPr>
          <w:sz w:val="28"/>
        </w:rPr>
      </w:pPr>
    </w:p>
    <w:p w14:paraId="5498904A" w14:textId="77777777" w:rsidR="00BD2621" w:rsidRDefault="00BD2621" w:rsidP="00BD2621">
      <w:pPr>
        <w:pStyle w:val="NoSpacing"/>
        <w:rPr>
          <w:sz w:val="28"/>
        </w:rPr>
      </w:pPr>
    </w:p>
    <w:p w14:paraId="7BE44823" w14:textId="77777777" w:rsidR="00BD2621" w:rsidRDefault="00BD2621" w:rsidP="00BD2621">
      <w:pPr>
        <w:pStyle w:val="NoSpacing"/>
        <w:rPr>
          <w:sz w:val="28"/>
        </w:rPr>
      </w:pPr>
    </w:p>
    <w:p w14:paraId="7FB05E12" w14:textId="77777777" w:rsidR="00BD2621" w:rsidRDefault="00BD2621" w:rsidP="00BD2621">
      <w:pPr>
        <w:pStyle w:val="NoSpacing"/>
        <w:rPr>
          <w:sz w:val="28"/>
        </w:rPr>
      </w:pPr>
    </w:p>
    <w:p w14:paraId="2C15E661" w14:textId="77777777" w:rsidR="00BD2621" w:rsidRDefault="00BD2621" w:rsidP="00BD2621">
      <w:pPr>
        <w:pStyle w:val="NoSpacing"/>
        <w:rPr>
          <w:sz w:val="28"/>
        </w:rPr>
      </w:pPr>
    </w:p>
    <w:p w14:paraId="5F33EB3B" w14:textId="77777777" w:rsidR="00BD2621" w:rsidRDefault="00BD2621" w:rsidP="00BD2621">
      <w:pPr>
        <w:pStyle w:val="NoSpacing"/>
        <w:rPr>
          <w:sz w:val="28"/>
        </w:rPr>
      </w:pPr>
    </w:p>
    <w:p w14:paraId="65D42806" w14:textId="77777777" w:rsidR="00BD2621" w:rsidRDefault="00BD2621" w:rsidP="00BD2621">
      <w:pPr>
        <w:pStyle w:val="NoSpacing"/>
        <w:rPr>
          <w:sz w:val="28"/>
        </w:rPr>
      </w:pPr>
    </w:p>
    <w:p w14:paraId="1710561C" w14:textId="77777777" w:rsidR="00BD2621" w:rsidRDefault="00BD2621" w:rsidP="00BD2621">
      <w:pPr>
        <w:pStyle w:val="NoSpacing"/>
        <w:rPr>
          <w:sz w:val="28"/>
        </w:rPr>
      </w:pPr>
    </w:p>
    <w:p w14:paraId="68C4212C" w14:textId="77777777" w:rsidR="00BD2621" w:rsidRDefault="00BD2621" w:rsidP="00BD2621">
      <w:pPr>
        <w:pStyle w:val="NoSpacing"/>
        <w:rPr>
          <w:sz w:val="28"/>
        </w:rPr>
      </w:pPr>
    </w:p>
    <w:p w14:paraId="47398D3F" w14:textId="77777777" w:rsidR="00BD2621" w:rsidRDefault="00BD2621" w:rsidP="00BD2621">
      <w:pPr>
        <w:pStyle w:val="Heading1"/>
        <w:spacing w:before="0" w:after="0"/>
        <w:rPr>
          <w:rFonts w:asciiTheme="majorHAnsi" w:hAnsiTheme="majorHAnsi"/>
          <w:sz w:val="28"/>
          <w:szCs w:val="24"/>
        </w:rPr>
      </w:pPr>
    </w:p>
    <w:p w14:paraId="55891E21" w14:textId="35020990" w:rsidR="00BD2621" w:rsidRDefault="00BD2621" w:rsidP="00BD2621">
      <w:pPr>
        <w:pStyle w:val="Heading1"/>
        <w:spacing w:before="0" w:after="0"/>
        <w:rPr>
          <w:rFonts w:asciiTheme="majorHAnsi" w:hAnsiTheme="majorHAnsi"/>
          <w:sz w:val="28"/>
          <w:szCs w:val="24"/>
        </w:rPr>
      </w:pPr>
      <w:bookmarkStart w:id="32" w:name="_Toc273092039"/>
      <w:r w:rsidRPr="001266B5">
        <w:rPr>
          <w:rFonts w:asciiTheme="majorHAnsi" w:hAnsiTheme="majorHAnsi"/>
          <w:sz w:val="28"/>
          <w:szCs w:val="24"/>
        </w:rPr>
        <w:t xml:space="preserve">Part IV: </w:t>
      </w:r>
      <w:r>
        <w:rPr>
          <w:rFonts w:asciiTheme="majorHAnsi" w:hAnsiTheme="majorHAnsi"/>
          <w:sz w:val="28"/>
          <w:szCs w:val="24"/>
        </w:rPr>
        <w:t>Using FlexDx Results: Case Studies</w:t>
      </w:r>
      <w:bookmarkEnd w:id="32"/>
    </w:p>
    <w:p w14:paraId="33829E5C" w14:textId="77777777" w:rsidR="00BD2621" w:rsidRDefault="00BD2621" w:rsidP="00BD2621"/>
    <w:p w14:paraId="0BD248F8" w14:textId="68B9B88D" w:rsidR="00594F1A" w:rsidRPr="00594F1A" w:rsidRDefault="00594F1A" w:rsidP="00BD2621">
      <w:pPr>
        <w:rPr>
          <w:rFonts w:asciiTheme="majorHAnsi" w:hAnsiTheme="majorHAnsi"/>
        </w:rPr>
      </w:pPr>
      <w:r w:rsidRPr="00594F1A">
        <w:rPr>
          <w:rFonts w:asciiTheme="majorHAnsi" w:hAnsiTheme="majorHAnsi"/>
        </w:rPr>
        <w:t xml:space="preserve">Choosing </w:t>
      </w:r>
      <w:r>
        <w:rPr>
          <w:rFonts w:asciiTheme="majorHAnsi" w:hAnsiTheme="majorHAnsi"/>
        </w:rPr>
        <w:t xml:space="preserve">a diagnostic testing strategy to implement in the context of a local or national TB program can be challenging, as the ideal solution is highly dependent on local conditions in which the test is to be implemented.  </w:t>
      </w:r>
      <w:r w:rsidR="003A7335">
        <w:rPr>
          <w:rFonts w:asciiTheme="majorHAnsi" w:hAnsiTheme="majorHAnsi"/>
        </w:rPr>
        <w:t xml:space="preserve">However, the FlexDx TB Model is the first freely available web-based </w:t>
      </w:r>
      <w:r w:rsidR="006F37C0">
        <w:rPr>
          <w:rFonts w:asciiTheme="majorHAnsi" w:hAnsiTheme="majorHAnsi"/>
        </w:rPr>
        <w:t xml:space="preserve">tool that allows users without modeling expertise to </w:t>
      </w:r>
      <w:r w:rsidR="002879A3">
        <w:rPr>
          <w:rFonts w:asciiTheme="majorHAnsi" w:hAnsiTheme="majorHAnsi"/>
        </w:rPr>
        <w:t>customize and run a transmission model that is specific to their local setting</w:t>
      </w:r>
      <w:r w:rsidR="003A7335">
        <w:rPr>
          <w:rFonts w:asciiTheme="majorHAnsi" w:hAnsiTheme="majorHAnsi"/>
        </w:rPr>
        <w:t>.  By u</w:t>
      </w:r>
      <w:r>
        <w:rPr>
          <w:rFonts w:asciiTheme="majorHAnsi" w:hAnsiTheme="majorHAnsi"/>
        </w:rPr>
        <w:t xml:space="preserve">sing the FlexDx TB Model </w:t>
      </w:r>
      <w:r w:rsidR="003A7335">
        <w:rPr>
          <w:rFonts w:asciiTheme="majorHAnsi" w:hAnsiTheme="majorHAnsi"/>
        </w:rPr>
        <w:t xml:space="preserve">to </w:t>
      </w:r>
      <w:r w:rsidR="002879A3">
        <w:rPr>
          <w:rFonts w:asciiTheme="majorHAnsi" w:hAnsiTheme="majorHAnsi"/>
        </w:rPr>
        <w:t xml:space="preserve">produce estimates to help </w:t>
      </w:r>
      <w:r w:rsidR="003A7335">
        <w:rPr>
          <w:rFonts w:asciiTheme="majorHAnsi" w:hAnsiTheme="majorHAnsi"/>
        </w:rPr>
        <w:t xml:space="preserve">evaluate the potential impact of multiple diagnostic strategies, </w:t>
      </w:r>
      <w:r w:rsidR="002879A3">
        <w:rPr>
          <w:rFonts w:asciiTheme="majorHAnsi" w:hAnsiTheme="majorHAnsi"/>
        </w:rPr>
        <w:t xml:space="preserve">local TB program </w:t>
      </w:r>
      <w:r w:rsidR="003A7335">
        <w:rPr>
          <w:rFonts w:asciiTheme="majorHAnsi" w:hAnsiTheme="majorHAnsi"/>
        </w:rPr>
        <w:t xml:space="preserve">decision-makers can make implementation choices informed by </w:t>
      </w:r>
      <w:r w:rsidR="002879A3">
        <w:rPr>
          <w:rFonts w:asciiTheme="majorHAnsi" w:hAnsiTheme="majorHAnsi"/>
        </w:rPr>
        <w:t xml:space="preserve">setting-specific </w:t>
      </w:r>
      <w:r w:rsidR="003A7335">
        <w:rPr>
          <w:rFonts w:asciiTheme="majorHAnsi" w:hAnsiTheme="majorHAnsi"/>
        </w:rPr>
        <w:t xml:space="preserve">data. </w:t>
      </w:r>
    </w:p>
    <w:p w14:paraId="4AC90C6F" w14:textId="77777777" w:rsidR="00594F1A" w:rsidRDefault="00594F1A" w:rsidP="00594F1A"/>
    <w:p w14:paraId="1DEEE67A" w14:textId="77777777" w:rsidR="00594F1A" w:rsidRDefault="00594F1A" w:rsidP="00594F1A"/>
    <w:p w14:paraId="710C9C3A" w14:textId="77777777" w:rsidR="00594F1A" w:rsidRDefault="00594F1A" w:rsidP="00594F1A"/>
    <w:p w14:paraId="2A434E5B" w14:textId="77777777" w:rsidR="002879A3" w:rsidRPr="00BD2621" w:rsidRDefault="002879A3" w:rsidP="00594F1A"/>
    <w:p w14:paraId="5F3B13FA" w14:textId="4D9B0A30" w:rsidR="008D5235" w:rsidRPr="00F80989" w:rsidRDefault="008D5235" w:rsidP="00D32A05">
      <w:pPr>
        <w:pStyle w:val="Heading2"/>
        <w:spacing w:before="0" w:after="0"/>
        <w:rPr>
          <w:rFonts w:asciiTheme="majorHAnsi" w:hAnsiTheme="majorHAnsi"/>
          <w:i w:val="0"/>
          <w:sz w:val="24"/>
          <w:szCs w:val="24"/>
          <w:u w:val="single"/>
        </w:rPr>
      </w:pPr>
      <w:r w:rsidRPr="00D32A05">
        <w:rPr>
          <w:rFonts w:asciiTheme="majorHAnsi" w:hAnsiTheme="majorHAnsi"/>
          <w:i w:val="0"/>
          <w:sz w:val="24"/>
          <w:szCs w:val="24"/>
        </w:rPr>
        <w:tab/>
      </w:r>
      <w:bookmarkStart w:id="33" w:name="_Toc273092040"/>
      <w:r w:rsidR="00BD2621">
        <w:rPr>
          <w:rFonts w:asciiTheme="majorHAnsi" w:hAnsiTheme="majorHAnsi"/>
          <w:i w:val="0"/>
          <w:sz w:val="24"/>
          <w:szCs w:val="24"/>
          <w:u w:val="single"/>
        </w:rPr>
        <w:t>4.1</w:t>
      </w:r>
      <w:r w:rsidR="00D546E1" w:rsidRPr="00F80989">
        <w:rPr>
          <w:rFonts w:asciiTheme="majorHAnsi" w:hAnsiTheme="majorHAnsi"/>
          <w:i w:val="0"/>
          <w:sz w:val="24"/>
          <w:szCs w:val="24"/>
          <w:u w:val="single"/>
        </w:rPr>
        <w:t xml:space="preserve"> </w:t>
      </w:r>
      <w:r w:rsidR="00F80989" w:rsidRPr="00F80989">
        <w:rPr>
          <w:rFonts w:asciiTheme="majorHAnsi" w:hAnsiTheme="majorHAnsi"/>
          <w:i w:val="0"/>
          <w:sz w:val="24"/>
          <w:szCs w:val="24"/>
          <w:u w:val="single"/>
        </w:rPr>
        <w:tab/>
      </w:r>
      <w:r w:rsidRPr="00F80989">
        <w:rPr>
          <w:rFonts w:asciiTheme="majorHAnsi" w:hAnsiTheme="majorHAnsi"/>
          <w:i w:val="0"/>
          <w:sz w:val="24"/>
          <w:szCs w:val="24"/>
          <w:u w:val="single"/>
        </w:rPr>
        <w:t xml:space="preserve">Case study </w:t>
      </w:r>
      <w:r w:rsidR="00CB3A2D">
        <w:rPr>
          <w:rFonts w:asciiTheme="majorHAnsi" w:hAnsiTheme="majorHAnsi"/>
          <w:i w:val="0"/>
          <w:sz w:val="24"/>
          <w:szCs w:val="24"/>
          <w:u w:val="single"/>
        </w:rPr>
        <w:t>from</w:t>
      </w:r>
      <w:r w:rsidRPr="00F80989">
        <w:rPr>
          <w:rFonts w:asciiTheme="majorHAnsi" w:hAnsiTheme="majorHAnsi"/>
          <w:i w:val="0"/>
          <w:sz w:val="24"/>
          <w:szCs w:val="24"/>
          <w:u w:val="single"/>
        </w:rPr>
        <w:t xml:space="preserve"> India</w:t>
      </w:r>
      <w:r w:rsidR="00A35A5E">
        <w:rPr>
          <w:rFonts w:asciiTheme="majorHAnsi" w:hAnsiTheme="majorHAnsi"/>
          <w:i w:val="0"/>
          <w:sz w:val="24"/>
          <w:szCs w:val="24"/>
          <w:u w:val="single"/>
        </w:rPr>
        <w:t xml:space="preserve"> with Country Pre-set Values</w:t>
      </w:r>
      <w:bookmarkEnd w:id="33"/>
    </w:p>
    <w:p w14:paraId="204F3830" w14:textId="77777777" w:rsidR="001124B0" w:rsidRDefault="001124B0" w:rsidP="004202B5">
      <w:pPr>
        <w:pStyle w:val="ListParagraph"/>
        <w:rPr>
          <w:rFonts w:asciiTheme="majorHAnsi" w:hAnsiTheme="majorHAnsi" w:cs="Gill Sans"/>
          <w:szCs w:val="20"/>
        </w:rPr>
      </w:pPr>
    </w:p>
    <w:p w14:paraId="7321D3B8" w14:textId="38153FB4" w:rsidR="002879A3" w:rsidRPr="007E3EE5" w:rsidRDefault="007E3EE5" w:rsidP="007E3EE5">
      <w:pPr>
        <w:pStyle w:val="ListParagraph"/>
        <w:rPr>
          <w:rFonts w:asciiTheme="majorHAnsi" w:hAnsiTheme="majorHAnsi" w:cs="Gill Sans"/>
          <w:szCs w:val="20"/>
        </w:rPr>
      </w:pPr>
      <w:r>
        <w:rPr>
          <w:rFonts w:asciiTheme="majorHAnsi" w:hAnsiTheme="majorHAnsi" w:cs="Gill Sans"/>
          <w:szCs w:val="20"/>
        </w:rPr>
        <w:t xml:space="preserve">The following case study is written in the form of a concept note for a proposal for funding to aid in scale-up.  </w:t>
      </w:r>
      <w:r w:rsidR="002879A3" w:rsidRPr="007E3EE5">
        <w:rPr>
          <w:rFonts w:asciiTheme="majorHAnsi" w:hAnsiTheme="majorHAnsi" w:cs="Gill Sans"/>
          <w:szCs w:val="20"/>
        </w:rPr>
        <w:t xml:space="preserve">We will use India to illustrate a </w:t>
      </w:r>
      <w:r w:rsidR="007E5BB0" w:rsidRPr="007E3EE5">
        <w:rPr>
          <w:rFonts w:asciiTheme="majorHAnsi" w:hAnsiTheme="majorHAnsi" w:cs="Gill Sans"/>
          <w:szCs w:val="20"/>
        </w:rPr>
        <w:t xml:space="preserve">country-level </w:t>
      </w:r>
      <w:r w:rsidR="002879A3" w:rsidRPr="007E3EE5">
        <w:rPr>
          <w:rFonts w:asciiTheme="majorHAnsi" w:hAnsiTheme="majorHAnsi" w:cs="Gill Sans"/>
          <w:szCs w:val="20"/>
        </w:rPr>
        <w:t xml:space="preserve">case study where the FlexDx TB Model could be used to help inform decisions to scale-up </w:t>
      </w:r>
      <w:r w:rsidR="007E5BB0" w:rsidRPr="007E3EE5">
        <w:rPr>
          <w:rFonts w:asciiTheme="majorHAnsi" w:hAnsiTheme="majorHAnsi" w:cs="Gill Sans"/>
          <w:szCs w:val="20"/>
        </w:rPr>
        <w:t>the Xpert MTB/RIF assay for TB diagnostic testing.</w:t>
      </w:r>
      <w:r w:rsidR="00817EBD" w:rsidRPr="007E3EE5">
        <w:rPr>
          <w:rFonts w:asciiTheme="majorHAnsi" w:hAnsiTheme="majorHAnsi" w:cs="Gill Sans"/>
          <w:szCs w:val="20"/>
        </w:rPr>
        <w:t xml:space="preserve">  </w:t>
      </w:r>
      <w:r w:rsidR="009971F5" w:rsidRPr="007E3EE5">
        <w:rPr>
          <w:rFonts w:asciiTheme="majorHAnsi" w:hAnsiTheme="majorHAnsi" w:cs="Gill Sans"/>
          <w:szCs w:val="20"/>
        </w:rPr>
        <w:t xml:space="preserve">We will run the model using the Country Pre-set Values for India to produce epidemiologic population projections.  </w:t>
      </w:r>
    </w:p>
    <w:p w14:paraId="4261E383" w14:textId="44034140" w:rsidR="009971F5" w:rsidRDefault="009971F5" w:rsidP="004202B5">
      <w:pPr>
        <w:pStyle w:val="ListParagraph"/>
        <w:rPr>
          <w:rFonts w:asciiTheme="majorHAnsi" w:hAnsiTheme="majorHAnsi" w:cs="Gill Sans"/>
          <w:szCs w:val="20"/>
        </w:rPr>
      </w:pPr>
    </w:p>
    <w:p w14:paraId="11029F1E" w14:textId="77777777" w:rsidR="007E3EE5" w:rsidRDefault="007E3EE5" w:rsidP="004202B5">
      <w:pPr>
        <w:pStyle w:val="ListParagraph"/>
        <w:rPr>
          <w:rFonts w:asciiTheme="majorHAnsi" w:hAnsiTheme="majorHAnsi" w:cs="Gill Sans"/>
          <w:szCs w:val="20"/>
        </w:rPr>
      </w:pPr>
    </w:p>
    <w:p w14:paraId="2B29C29D" w14:textId="4BEAFCB5" w:rsidR="009971F5" w:rsidRPr="007E3EE5" w:rsidRDefault="007E3EE5" w:rsidP="007E3EE5">
      <w:pPr>
        <w:rPr>
          <w:rFonts w:asciiTheme="majorHAnsi" w:hAnsiTheme="majorHAnsi" w:cs="Gill Sans"/>
          <w:szCs w:val="20"/>
        </w:rPr>
      </w:pPr>
      <w:r>
        <w:rPr>
          <w:noProof/>
        </w:rPr>
        <mc:AlternateContent>
          <mc:Choice Requires="wps">
            <w:drawing>
              <wp:anchor distT="0" distB="0" distL="114300" distR="114300" simplePos="0" relativeHeight="251835392" behindDoc="0" locked="0" layoutInCell="1" allowOverlap="1" wp14:anchorId="3D3CC4DD" wp14:editId="78488426">
                <wp:simplePos x="0" y="0"/>
                <wp:positionH relativeFrom="column">
                  <wp:posOffset>3594735</wp:posOffset>
                </wp:positionH>
                <wp:positionV relativeFrom="paragraph">
                  <wp:posOffset>84990</wp:posOffset>
                </wp:positionV>
                <wp:extent cx="1600200" cy="685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002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06E28B" w14:textId="2E1830CF" w:rsidR="003C4A25" w:rsidRPr="00A50801" w:rsidRDefault="003C4A25" w:rsidP="007E3EE5">
                            <w:pPr>
                              <w:rPr>
                                <w:rFonts w:asciiTheme="majorHAnsi" w:hAnsiTheme="majorHAnsi"/>
                                <w:b/>
                                <w:color w:val="FF0000"/>
                                <w:sz w:val="20"/>
                              </w:rPr>
                            </w:pPr>
                            <w:r>
                              <w:rPr>
                                <w:rFonts w:asciiTheme="majorHAnsi" w:hAnsiTheme="majorHAnsi"/>
                                <w:b/>
                                <w:color w:val="FF0000"/>
                                <w:sz w:val="20"/>
                              </w:rPr>
                              <w:t>Click to run FlexDx TB Model using WHO Pre-set Values for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78" type="#_x0000_t202" style="position:absolute;margin-left:283.05pt;margin-top:6.7pt;width:126pt;height:5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" filled="f" stroked="f">
                <v:textbox>
                  <w:txbxContent>
                    <w:p w14:paraId="5E06E28B" w14:textId="2E1830CF" w:rsidR="00631717" w:rsidRPr="00A50801" w:rsidRDefault="00631717" w:rsidP="007E3EE5">
                      <w:pPr>
                        <w:rPr>
                          <w:rFonts w:asciiTheme="majorHAnsi" w:hAnsiTheme="majorHAnsi"/>
                          <w:b/>
                          <w:color w:val="FF0000"/>
                          <w:sz w:val="20"/>
                        </w:rPr>
                      </w:pPr>
                      <w:r>
                        <w:rPr>
                          <w:rFonts w:asciiTheme="majorHAnsi" w:hAnsiTheme="majorHAnsi"/>
                          <w:b/>
                          <w:color w:val="FF0000"/>
                          <w:sz w:val="20"/>
                        </w:rPr>
                        <w:t>Click to run FlexDx TB Model using WHO Pre-set Values for India</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1F93EE1B" wp14:editId="42EDF704">
                <wp:simplePos x="0" y="0"/>
                <wp:positionH relativeFrom="column">
                  <wp:posOffset>4926230</wp:posOffset>
                </wp:positionH>
                <wp:positionV relativeFrom="paragraph">
                  <wp:posOffset>857250</wp:posOffset>
                </wp:positionV>
                <wp:extent cx="571500" cy="228600"/>
                <wp:effectExtent l="50800" t="25400" r="38100" b="101600"/>
                <wp:wrapNone/>
                <wp:docPr id="11" name="Oval 11"/>
                <wp:cNvGraphicFramePr/>
                <a:graphic xmlns:a="http://schemas.openxmlformats.org/drawingml/2006/main">
                  <a:graphicData uri="http://schemas.microsoft.com/office/word/2010/wordprocessingShape">
                    <wps:wsp>
                      <wps:cNvSpPr/>
                      <wps:spPr>
                        <a:xfrm>
                          <a:off x="0" y="0"/>
                          <a:ext cx="5715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387.9pt;margin-top:67.5pt;width:45pt;height:1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" filled="f" strokecolor="red" strokeweight="1pt">
                <v:shadow on="t" opacity="22937f" mv:blur="40000f" origin=",.5" offset="0,23000emu"/>
              </v:oval>
            </w:pict>
          </mc:Fallback>
        </mc:AlternateContent>
      </w:r>
      <w:r>
        <w:rPr>
          <w:noProof/>
        </w:rPr>
        <mc:AlternateContent>
          <mc:Choice Requires="wps">
            <w:drawing>
              <wp:anchor distT="0" distB="0" distL="114300" distR="114300" simplePos="0" relativeHeight="251833344" behindDoc="0" locked="0" layoutInCell="1" allowOverlap="1" wp14:anchorId="1DF4E75A" wp14:editId="646995B0">
                <wp:simplePos x="0" y="0"/>
                <wp:positionH relativeFrom="column">
                  <wp:posOffset>4554220</wp:posOffset>
                </wp:positionH>
                <wp:positionV relativeFrom="paragraph">
                  <wp:posOffset>520065</wp:posOffset>
                </wp:positionV>
                <wp:extent cx="643422" cy="359911"/>
                <wp:effectExtent l="50800" t="25400" r="118745" b="123190"/>
                <wp:wrapNone/>
                <wp:docPr id="7" name="Straight Arrow Connector 7"/>
                <wp:cNvGraphicFramePr/>
                <a:graphic xmlns:a="http://schemas.openxmlformats.org/drawingml/2006/main">
                  <a:graphicData uri="http://schemas.microsoft.com/office/word/2010/wordprocessingShape">
                    <wps:wsp>
                      <wps:cNvCnPr/>
                      <wps:spPr>
                        <a:xfrm>
                          <a:off x="0" y="0"/>
                          <a:ext cx="643422" cy="359911"/>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 o:spid="_x0000_s1026" type="#_x0000_t32" style="position:absolute;margin-left:358.6pt;margin-top:40.95pt;width:50.65pt;height:28.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" strokecolor="red" strokeweight="1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32320" behindDoc="0" locked="0" layoutInCell="1" allowOverlap="1" wp14:anchorId="777BEE11" wp14:editId="73C71146">
                <wp:simplePos x="0" y="0"/>
                <wp:positionH relativeFrom="column">
                  <wp:posOffset>1257935</wp:posOffset>
                </wp:positionH>
                <wp:positionV relativeFrom="paragraph">
                  <wp:posOffset>889735</wp:posOffset>
                </wp:positionV>
                <wp:extent cx="1371600" cy="685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16487" w14:textId="4CFC72B9" w:rsidR="003C4A25" w:rsidRPr="00A50801" w:rsidRDefault="003C4A25" w:rsidP="007E3EE5">
                            <w:pPr>
                              <w:rPr>
                                <w:rFonts w:asciiTheme="majorHAnsi" w:hAnsiTheme="majorHAnsi"/>
                                <w:b/>
                                <w:color w:val="FF0000"/>
                                <w:sz w:val="20"/>
                              </w:rPr>
                            </w:pPr>
                            <w:r>
                              <w:rPr>
                                <w:rFonts w:asciiTheme="majorHAnsi" w:hAnsiTheme="majorHAnsi"/>
                                <w:b/>
                                <w:color w:val="FF0000"/>
                                <w:sz w:val="20"/>
                              </w:rPr>
                              <w:t>Select India  (country of interest) from the list of countries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79" type="#_x0000_t202" style="position:absolute;margin-left:99.05pt;margin-top:70.05pt;width:108pt;height: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" filled="f" stroked="f">
                <v:textbox>
                  <w:txbxContent>
                    <w:p w14:paraId="12116487" w14:textId="4CFC72B9" w:rsidR="00631717" w:rsidRPr="00A50801" w:rsidRDefault="00631717" w:rsidP="007E3EE5">
                      <w:pPr>
                        <w:rPr>
                          <w:rFonts w:asciiTheme="majorHAnsi" w:hAnsiTheme="majorHAnsi"/>
                          <w:b/>
                          <w:color w:val="FF0000"/>
                          <w:sz w:val="20"/>
                        </w:rPr>
                      </w:pPr>
                      <w:r>
                        <w:rPr>
                          <w:rFonts w:asciiTheme="majorHAnsi" w:hAnsiTheme="majorHAnsi"/>
                          <w:b/>
                          <w:color w:val="FF0000"/>
                          <w:sz w:val="20"/>
                        </w:rPr>
                        <w:t>Select India  (country of interest) from the list of countries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FD937A3" wp14:editId="47394A75">
                <wp:simplePos x="0" y="0"/>
                <wp:positionH relativeFrom="column">
                  <wp:posOffset>737235</wp:posOffset>
                </wp:positionH>
                <wp:positionV relativeFrom="paragraph">
                  <wp:posOffset>1428750</wp:posOffset>
                </wp:positionV>
                <wp:extent cx="1371600" cy="228600"/>
                <wp:effectExtent l="50800" t="25400" r="25400" b="101600"/>
                <wp:wrapNone/>
                <wp:docPr id="5" name="Oval 5"/>
                <wp:cNvGraphicFramePr/>
                <a:graphic xmlns:a="http://schemas.openxmlformats.org/drawingml/2006/main">
                  <a:graphicData uri="http://schemas.microsoft.com/office/word/2010/wordprocessingShape">
                    <wps:wsp>
                      <wps:cNvSpPr/>
                      <wps:spPr>
                        <a:xfrm>
                          <a:off x="0" y="0"/>
                          <a:ext cx="13716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 o:spid="_x0000_s1026" style="position:absolute;margin-left:58.05pt;margin-top:112.5pt;width:108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" filled="f" strokecolor="red" strokeweight="1pt">
                <v:shadow on="t" opacity="22937f" mv:blur="40000f" origin=",.5" offset="0,23000emu"/>
              </v:oval>
            </w:pict>
          </mc:Fallback>
        </mc:AlternateContent>
      </w:r>
      <w:r w:rsidR="009971F5">
        <w:rPr>
          <w:noProof/>
        </w:rPr>
        <w:drawing>
          <wp:inline distT="0" distB="0" distL="0" distR="0" wp14:anchorId="28B05927" wp14:editId="4B219E11">
            <wp:extent cx="2468509" cy="3074202"/>
            <wp:effectExtent l="25400" t="25400" r="20955" b="247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8901" cy="3074690"/>
                    </a:xfrm>
                    <a:prstGeom prst="rect">
                      <a:avLst/>
                    </a:prstGeom>
                    <a:noFill/>
                    <a:ln>
                      <a:solidFill>
                        <a:schemeClr val="tx2"/>
                      </a:solidFill>
                    </a:ln>
                  </pic:spPr>
                </pic:pic>
              </a:graphicData>
            </a:graphic>
          </wp:inline>
        </w:drawing>
      </w:r>
      <w:r>
        <w:rPr>
          <w:rFonts w:asciiTheme="majorHAnsi" w:hAnsiTheme="majorHAnsi" w:cs="Gill Sans"/>
          <w:szCs w:val="20"/>
        </w:rPr>
        <w:tab/>
      </w:r>
      <w:r w:rsidRPr="00231B7B">
        <w:rPr>
          <w:rFonts w:asciiTheme="majorHAnsi" w:hAnsiTheme="majorHAnsi" w:cs="Gill Sans"/>
          <w:noProof/>
          <w:szCs w:val="20"/>
        </w:rPr>
        <w:drawing>
          <wp:inline distT="0" distB="0" distL="0" distR="0" wp14:anchorId="1D3F3672" wp14:editId="4E1B98D2">
            <wp:extent cx="2790564" cy="2509564"/>
            <wp:effectExtent l="25400" t="25400" r="29210" b="304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1029" cy="2509982"/>
                    </a:xfrm>
                    <a:prstGeom prst="rect">
                      <a:avLst/>
                    </a:prstGeom>
                    <a:noFill/>
                    <a:ln>
                      <a:solidFill>
                        <a:srgbClr val="1F497D"/>
                      </a:solidFill>
                    </a:ln>
                  </pic:spPr>
                </pic:pic>
              </a:graphicData>
            </a:graphic>
          </wp:inline>
        </w:drawing>
      </w:r>
    </w:p>
    <w:p w14:paraId="1AE18930" w14:textId="77777777" w:rsidR="009971F5" w:rsidRDefault="009971F5" w:rsidP="004202B5">
      <w:pPr>
        <w:pStyle w:val="ListParagraph"/>
        <w:rPr>
          <w:rFonts w:asciiTheme="majorHAnsi" w:hAnsiTheme="majorHAnsi" w:cs="Gill Sans"/>
          <w:szCs w:val="20"/>
        </w:rPr>
      </w:pPr>
    </w:p>
    <w:p w14:paraId="7304AD72" w14:textId="77777777" w:rsidR="009971F5" w:rsidRDefault="009971F5" w:rsidP="004202B5">
      <w:pPr>
        <w:pStyle w:val="ListParagraph"/>
        <w:rPr>
          <w:rFonts w:asciiTheme="majorHAnsi" w:hAnsiTheme="majorHAnsi" w:cs="Gill Sans"/>
          <w:szCs w:val="20"/>
        </w:rPr>
      </w:pPr>
    </w:p>
    <w:p w14:paraId="56AAD6F1" w14:textId="77777777" w:rsidR="009971F5" w:rsidRDefault="009971F5" w:rsidP="004202B5">
      <w:pPr>
        <w:pStyle w:val="ListParagraph"/>
        <w:rPr>
          <w:rFonts w:asciiTheme="majorHAnsi" w:hAnsiTheme="majorHAnsi" w:cs="Gill Sans"/>
          <w:szCs w:val="20"/>
        </w:rPr>
      </w:pPr>
    </w:p>
    <w:p w14:paraId="6AA8D88F" w14:textId="5A9E8201" w:rsidR="000909F9" w:rsidRPr="003B08FD" w:rsidRDefault="000909F9" w:rsidP="000909F9">
      <w:pPr>
        <w:pStyle w:val="ListParagraph"/>
        <w:rPr>
          <w:b/>
          <w:sz w:val="22"/>
          <w:szCs w:val="22"/>
          <w:u w:val="single"/>
        </w:rPr>
      </w:pPr>
      <w:r>
        <w:rPr>
          <w:b/>
          <w:sz w:val="22"/>
          <w:szCs w:val="22"/>
          <w:u w:val="single"/>
        </w:rPr>
        <w:t>Example Concept Note for TB in India</w:t>
      </w:r>
    </w:p>
    <w:p w14:paraId="2AF25EE7" w14:textId="77777777" w:rsidR="00093331" w:rsidRDefault="00093331" w:rsidP="004202B5">
      <w:pPr>
        <w:pStyle w:val="ListParagraph"/>
        <w:rPr>
          <w:rFonts w:asciiTheme="majorHAnsi" w:hAnsiTheme="majorHAnsi" w:cs="Gill Sans"/>
          <w:szCs w:val="20"/>
        </w:rPr>
      </w:pPr>
    </w:p>
    <w:p w14:paraId="4FE2BA77" w14:textId="2807816B" w:rsidR="00D772CA" w:rsidRPr="003B08FD" w:rsidRDefault="00991CD1" w:rsidP="004202B5">
      <w:pPr>
        <w:pStyle w:val="ListParagraph"/>
        <w:rPr>
          <w:b/>
          <w:sz w:val="22"/>
          <w:szCs w:val="22"/>
          <w:u w:val="single"/>
        </w:rPr>
      </w:pPr>
      <w:r w:rsidRPr="003B08FD">
        <w:rPr>
          <w:b/>
          <w:sz w:val="22"/>
          <w:szCs w:val="22"/>
          <w:u w:val="single"/>
        </w:rPr>
        <w:t xml:space="preserve">Country Disease Context  </w:t>
      </w:r>
    </w:p>
    <w:p w14:paraId="1EB1A3B0" w14:textId="313215A1" w:rsidR="00662672" w:rsidRPr="003B08FD" w:rsidRDefault="0099745E" w:rsidP="003F2E67">
      <w:pPr>
        <w:ind w:left="720"/>
        <w:rPr>
          <w:bCs/>
          <w:color w:val="000000"/>
          <w:sz w:val="22"/>
          <w:szCs w:val="22"/>
        </w:rPr>
      </w:pPr>
      <w:r w:rsidRPr="003B08FD">
        <w:rPr>
          <w:bCs/>
          <w:color w:val="000000"/>
          <w:sz w:val="22"/>
          <w:szCs w:val="22"/>
        </w:rPr>
        <w:t>In India today, it is estimated that two deaths occur every three minutes from tuberculosis (TB).</w:t>
      </w:r>
      <w:r w:rsidRPr="003B08FD">
        <w:rPr>
          <w:bCs/>
          <w:color w:val="000000"/>
          <w:sz w:val="22"/>
          <w:szCs w:val="22"/>
        </w:rPr>
        <w:fldChar w:fldCharType="begin"/>
      </w:r>
      <w:r w:rsidR="000515DB" w:rsidRPr="003B08FD">
        <w:rPr>
          <w:bCs/>
          <w:color w:val="000000"/>
          <w:sz w:val="22"/>
          <w:szCs w:val="22"/>
        </w:rPr>
        <w:instrText xml:space="preserve"> ADDIN ZOTERO_ITEM CSL_CITATION {"citationID":"c5725i4e1","properties":{"formattedCitation":"{\\rtf \\super 1\\nosupersub{}}","plainCitation":"1"},"citationItems":[{"id":4,"uris":["http://zotero.org/users/1330146/items/J35SNDFI"],"uri":["http://zotero.org/users/1330146/items/J35SNDFI"],"itemData":{"id":4,"type":"report","title":"Tuberculosis India 2011, Annual report of the Revised National Tuberculosis Control Programme, Ministry of Health and Family Welfare, Government of India","URL":"http://www.tbcindia.nic.in/documents.html","author":[{"family":"Division","given":"Central Tuberculosis"}],"issued":{"date-parts":[["2011"]]}}}],"schema":"https://github.com/citation-style-language/schema/raw/master/csl-citation.json"} </w:instrText>
      </w:r>
      <w:r w:rsidRPr="003B08FD">
        <w:rPr>
          <w:bCs/>
          <w:color w:val="000000"/>
          <w:sz w:val="22"/>
          <w:szCs w:val="22"/>
        </w:rPr>
        <w:fldChar w:fldCharType="separate"/>
      </w:r>
      <w:r w:rsidR="000515DB" w:rsidRPr="003B08FD">
        <w:rPr>
          <w:color w:val="000000"/>
          <w:sz w:val="22"/>
          <w:szCs w:val="22"/>
          <w:vertAlign w:val="superscript"/>
        </w:rPr>
        <w:t>1</w:t>
      </w:r>
      <w:r w:rsidRPr="003B08FD">
        <w:rPr>
          <w:bCs/>
          <w:color w:val="000000"/>
          <w:sz w:val="22"/>
          <w:szCs w:val="22"/>
        </w:rPr>
        <w:fldChar w:fldCharType="end"/>
      </w:r>
      <w:r w:rsidRPr="003B08FD">
        <w:rPr>
          <w:sz w:val="22"/>
          <w:szCs w:val="22"/>
        </w:rPr>
        <w:t xml:space="preserve"> Although TB is a curable disease, it remains a major global health problem throughout the world as the second leading infectious disease cause of death worldwide after human immunodeficiency virus (HIV).</w:t>
      </w:r>
      <w:r w:rsidRPr="003B08FD">
        <w:rPr>
          <w:sz w:val="22"/>
          <w:szCs w:val="22"/>
        </w:rPr>
        <w:fldChar w:fldCharType="begin"/>
      </w:r>
      <w:r w:rsidR="000515DB" w:rsidRPr="003B08FD">
        <w:rPr>
          <w:sz w:val="22"/>
          <w:szCs w:val="22"/>
        </w:rPr>
        <w:instrText xml:space="preserve"> ADDIN ZOTERO_ITEM CSL_CITATION {"citationID":"A9KW8bGD","properties":{"formattedCitation":"{\\rtf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Pr="003B08FD">
        <w:rPr>
          <w:sz w:val="22"/>
          <w:szCs w:val="22"/>
        </w:rPr>
        <w:fldChar w:fldCharType="separate"/>
      </w:r>
      <w:r w:rsidR="000515DB" w:rsidRPr="003B08FD">
        <w:rPr>
          <w:sz w:val="22"/>
          <w:szCs w:val="22"/>
          <w:vertAlign w:val="superscript"/>
        </w:rPr>
        <w:t>2</w:t>
      </w:r>
      <w:r w:rsidRPr="003B08FD">
        <w:rPr>
          <w:sz w:val="22"/>
          <w:szCs w:val="22"/>
        </w:rPr>
        <w:fldChar w:fldCharType="end"/>
      </w:r>
      <w:r w:rsidRPr="003B08FD">
        <w:rPr>
          <w:sz w:val="22"/>
          <w:szCs w:val="22"/>
        </w:rPr>
        <w:t xml:space="preserve"> In 2012, there were 8.6 million incident TB cases and 1.3 million TB deaths according to the World Health Organization (WHO).  With an estimated 2.2 million incident TB cases (176 per 100,000) in 2012, </w:t>
      </w:r>
      <w:r w:rsidRPr="003B08FD">
        <w:rPr>
          <w:bCs/>
          <w:color w:val="000000"/>
          <w:sz w:val="22"/>
          <w:szCs w:val="22"/>
        </w:rPr>
        <w:t>India’s TB case burden accounts for 26% of the world’s incident cases.</w:t>
      </w:r>
      <w:r w:rsidRPr="003B08FD">
        <w:rPr>
          <w:bCs/>
          <w:color w:val="000000"/>
          <w:sz w:val="22"/>
          <w:szCs w:val="22"/>
        </w:rPr>
        <w:fldChar w:fldCharType="begin"/>
      </w:r>
      <w:r w:rsidR="000515DB" w:rsidRPr="003B08FD">
        <w:rPr>
          <w:bCs/>
          <w:color w:val="000000"/>
          <w:sz w:val="22"/>
          <w:szCs w:val="22"/>
        </w:rPr>
        <w:instrText xml:space="preserve"> ADDIN ZOTERO_ITEM CSL_CITATION {"citationID":"wx3VhLSe","properties":{"formattedCitation":"{\\rtf \\super 1\\uc0\\u8211{}3\\nosupersub{}}","plainCitation":"1–3"},"citationItems":[{"id":241,"uris":["http://zotero.org/users/1330146/items/JSXFX29I"],"uri":["http://zotero.org/users/1330146/items/JSXFX29I"],"itemData":{"id":241,"type":"webpage","title":"WHO | Tuberculosis country profiles | India","container-title":"WHO","abstract":"Tuberculosis (TB): searchable interface to tuberculosis data reported by countries, generating country profiles in html and pdf formats.","URL":"http://www.who.int/tb/country/data/profiles/en/India","accessed":{"date-parts":[["2013",12,10]]}},"label":"page"},{"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label":"page"},{"id":4,"uris":["http://zotero.org/users/1330146/items/J35SNDFI"],"uri":["http://zotero.org/users/1330146/items/J35SNDFI"],"itemData":{"id":4,"type":"report","title":"Tuberculosis India 2011, Annual report of the Revised National Tuberculosis Control Programme, Ministry of Health and Family Welfare, Government of India","URL":"http://www.tbcindia.nic.in/documents.html","author":[{"family":"Division","given":"Central Tuberculosis"}],"issued":{"date-parts":[["2011"]]}},"label":"page"}],"schema":"https://github.com/citation-style-language/schema/raw/master/csl-citation.json"} </w:instrText>
      </w:r>
      <w:r w:rsidRPr="003B08FD">
        <w:rPr>
          <w:bCs/>
          <w:color w:val="000000"/>
          <w:sz w:val="22"/>
          <w:szCs w:val="22"/>
        </w:rPr>
        <w:fldChar w:fldCharType="separate"/>
      </w:r>
      <w:r w:rsidR="000515DB" w:rsidRPr="003B08FD">
        <w:rPr>
          <w:color w:val="000080"/>
          <w:sz w:val="22"/>
          <w:szCs w:val="22"/>
          <w:vertAlign w:val="superscript"/>
        </w:rPr>
        <w:t>1–3</w:t>
      </w:r>
      <w:r w:rsidRPr="003B08FD">
        <w:rPr>
          <w:bCs/>
          <w:color w:val="000000"/>
          <w:sz w:val="22"/>
          <w:szCs w:val="22"/>
        </w:rPr>
        <w:fldChar w:fldCharType="end"/>
      </w:r>
      <w:proofErr w:type="gramStart"/>
      <w:r w:rsidRPr="003B08FD">
        <w:rPr>
          <w:bCs/>
          <w:color w:val="000000"/>
          <w:sz w:val="22"/>
          <w:szCs w:val="22"/>
        </w:rPr>
        <w:t xml:space="preserve">  </w:t>
      </w:r>
      <w:r w:rsidR="00662672" w:rsidRPr="003B08FD">
        <w:rPr>
          <w:sz w:val="22"/>
          <w:szCs w:val="22"/>
        </w:rPr>
        <w:t>WHO</w:t>
      </w:r>
      <w:proofErr w:type="gramEnd"/>
      <w:r w:rsidR="00662672" w:rsidRPr="003B08FD">
        <w:rPr>
          <w:sz w:val="22"/>
          <w:szCs w:val="22"/>
        </w:rPr>
        <w:t xml:space="preserve"> ranks India as the top country for TB burden with its total population over 1.2 billion people, 2.8 million prevalent TB cases (230 per 100,000), and 270,000 TB-related deaths (22 per 100,000).</w:t>
      </w:r>
      <w:r w:rsidR="00662672" w:rsidRPr="003B08FD">
        <w:rPr>
          <w:sz w:val="22"/>
          <w:szCs w:val="22"/>
        </w:rPr>
        <w:fldChar w:fldCharType="begin"/>
      </w:r>
      <w:r w:rsidR="000515DB" w:rsidRPr="003B08FD">
        <w:rPr>
          <w:sz w:val="22"/>
          <w:szCs w:val="22"/>
        </w:rPr>
        <w:instrText xml:space="preserve"> ADDIN ZOTERO_ITEM CSL_CITATION {"citationID":"Ps0s21Ft","properties":{"formattedCitation":"{\\rtf \\super 4\\nosupersub{}}","plainCitation":"4"},"citationItems":[{"id":23,"uris":["http://zotero.org/users/1330146/items/2UIFD2H3"],"uri":["http://zotero.org/users/1330146/items/2UIFD2H3"],"itemData":{"id":23,"type":"report","title":"Global tuberculosis report 2012","URL":"www.who.int","number":"WHO/HTM/TB/2012.6","author":[{"family":"Organization","given":"World Health"}],"issued":{"date-parts":[["2012"]]}}}],"schema":"https://github.com/citation-style-language/schema/raw/master/csl-citation.json"} </w:instrText>
      </w:r>
      <w:r w:rsidR="00662672" w:rsidRPr="003B08FD">
        <w:rPr>
          <w:sz w:val="22"/>
          <w:szCs w:val="22"/>
        </w:rPr>
        <w:fldChar w:fldCharType="separate"/>
      </w:r>
      <w:r w:rsidR="000515DB" w:rsidRPr="003B08FD">
        <w:rPr>
          <w:color w:val="000080"/>
          <w:sz w:val="22"/>
          <w:szCs w:val="22"/>
          <w:vertAlign w:val="superscript"/>
        </w:rPr>
        <w:t>4</w:t>
      </w:r>
      <w:r w:rsidR="00662672" w:rsidRPr="003B08FD">
        <w:rPr>
          <w:sz w:val="22"/>
          <w:szCs w:val="22"/>
        </w:rPr>
        <w:fldChar w:fldCharType="end"/>
      </w:r>
      <w:r w:rsidR="00662672" w:rsidRPr="003B08FD">
        <w:rPr>
          <w:bCs/>
          <w:color w:val="000000"/>
          <w:sz w:val="22"/>
          <w:szCs w:val="22"/>
        </w:rPr>
        <w:t xml:space="preserve"> Additionally, 2.2% of all new cases and 15% of all retreatment cases in India were diagnosed with multidrug-resistant TB (MDR-TB) in 2012.</w:t>
      </w:r>
      <w:r w:rsidR="00662672" w:rsidRPr="003B08FD">
        <w:rPr>
          <w:bCs/>
          <w:color w:val="000000"/>
          <w:sz w:val="22"/>
          <w:szCs w:val="22"/>
        </w:rPr>
        <w:fldChar w:fldCharType="begin"/>
      </w:r>
      <w:r w:rsidR="000515DB" w:rsidRPr="003B08FD">
        <w:rPr>
          <w:bCs/>
          <w:color w:val="000000"/>
          <w:sz w:val="22"/>
          <w:szCs w:val="22"/>
        </w:rPr>
        <w:instrText xml:space="preserve"> ADDIN ZOTERO_ITEM CSL_CITATION {"citationID":"h5qr503t9","properties":{"formattedCitation":"{\\rtf \\super 4\\nosupersub{}}","plainCitation":"4"},"citationItems":[{"id":23,"uris":["http://zotero.org/users/1330146/items/2UIFD2H3"],"uri":["http://zotero.org/users/1330146/items/2UIFD2H3"],"itemData":{"id":23,"type":"report","title":"Global tuberculosis report 2012","URL":"www.who.int","number":"WHO/HTM/TB/2012.6","author":[{"family":"Organization","given":"World Health"}],"issued":{"date-parts":[["2012"]]}}}],"schema":"https://github.com/citation-style-language/schema/raw/master/csl-citation.json"} </w:instrText>
      </w:r>
      <w:r w:rsidR="00662672" w:rsidRPr="003B08FD">
        <w:rPr>
          <w:bCs/>
          <w:color w:val="000000"/>
          <w:sz w:val="22"/>
          <w:szCs w:val="22"/>
        </w:rPr>
        <w:fldChar w:fldCharType="separate"/>
      </w:r>
      <w:r w:rsidR="000515DB" w:rsidRPr="003B08FD">
        <w:rPr>
          <w:color w:val="000000"/>
          <w:sz w:val="22"/>
          <w:szCs w:val="22"/>
          <w:vertAlign w:val="superscript"/>
        </w:rPr>
        <w:t>4</w:t>
      </w:r>
      <w:r w:rsidR="00662672" w:rsidRPr="003B08FD">
        <w:rPr>
          <w:bCs/>
          <w:color w:val="000000"/>
          <w:sz w:val="22"/>
          <w:szCs w:val="22"/>
        </w:rPr>
        <w:fldChar w:fldCharType="end"/>
      </w:r>
      <w:r w:rsidR="00662672" w:rsidRPr="003B08FD">
        <w:rPr>
          <w:bCs/>
          <w:color w:val="000000"/>
          <w:sz w:val="22"/>
          <w:szCs w:val="22"/>
        </w:rPr>
        <w:t xml:space="preserve"> India also ranks as the top country accounting for 31% of the global total (2.9 million) of missed TB cases that were either not diagnosed or diagnosed but not reported the national TB program.</w:t>
      </w:r>
      <w:r w:rsidR="00662672" w:rsidRPr="003B08FD">
        <w:rPr>
          <w:bCs/>
          <w:color w:val="000000"/>
          <w:sz w:val="22"/>
          <w:szCs w:val="22"/>
        </w:rPr>
        <w:fldChar w:fldCharType="begin"/>
      </w:r>
      <w:r w:rsidR="000515DB" w:rsidRPr="003B08FD">
        <w:rPr>
          <w:bCs/>
          <w:color w:val="000000"/>
          <w:sz w:val="22"/>
          <w:szCs w:val="22"/>
        </w:rPr>
        <w:instrText xml:space="preserve"> ADDIN ZOTERO_ITEM CSL_CITATION {"citationID":"rgin0a4mr","properties":{"formattedCitation":"{\\rtf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00662672" w:rsidRPr="003B08FD">
        <w:rPr>
          <w:bCs/>
          <w:color w:val="000000"/>
          <w:sz w:val="22"/>
          <w:szCs w:val="22"/>
        </w:rPr>
        <w:fldChar w:fldCharType="separate"/>
      </w:r>
      <w:r w:rsidR="000515DB" w:rsidRPr="003B08FD">
        <w:rPr>
          <w:color w:val="000000"/>
          <w:sz w:val="22"/>
          <w:szCs w:val="22"/>
          <w:vertAlign w:val="superscript"/>
        </w:rPr>
        <w:t>2</w:t>
      </w:r>
      <w:r w:rsidR="00662672" w:rsidRPr="003B08FD">
        <w:rPr>
          <w:bCs/>
          <w:color w:val="000000"/>
          <w:sz w:val="22"/>
          <w:szCs w:val="22"/>
        </w:rPr>
        <w:fldChar w:fldCharType="end"/>
      </w:r>
    </w:p>
    <w:p w14:paraId="2596A0A4" w14:textId="77777777" w:rsidR="00662672" w:rsidRPr="003B08FD" w:rsidRDefault="00662672" w:rsidP="00662672">
      <w:pPr>
        <w:rPr>
          <w:bCs/>
          <w:color w:val="000000"/>
          <w:sz w:val="22"/>
          <w:szCs w:val="22"/>
        </w:rPr>
      </w:pPr>
    </w:p>
    <w:p w14:paraId="238A1BD7" w14:textId="56002C97" w:rsidR="0031520A" w:rsidRPr="003B08FD" w:rsidRDefault="00662672" w:rsidP="003F2E67">
      <w:pPr>
        <w:ind w:left="720"/>
        <w:rPr>
          <w:color w:val="000000"/>
          <w:sz w:val="22"/>
          <w:szCs w:val="22"/>
        </w:rPr>
      </w:pPr>
      <w:r w:rsidRPr="003B08FD">
        <w:rPr>
          <w:color w:val="000000"/>
          <w:sz w:val="22"/>
          <w:szCs w:val="22"/>
        </w:rPr>
        <w:t>The Government of India’s</w:t>
      </w:r>
      <w:r w:rsidRPr="003B08FD">
        <w:rPr>
          <w:bCs/>
          <w:color w:val="000000"/>
          <w:sz w:val="22"/>
          <w:szCs w:val="22"/>
        </w:rPr>
        <w:t xml:space="preserve"> Revised National Tuberculosis Control Programme (RNTCP) began implementation of the WHO’s global TB control strategy of directly observed therapy short-course (DOTS) in 1998 and expanded to countrywide coverage by 2006.</w:t>
      </w:r>
      <w:r w:rsidRPr="003B08FD">
        <w:rPr>
          <w:bCs/>
          <w:color w:val="000000"/>
          <w:sz w:val="22"/>
          <w:szCs w:val="22"/>
        </w:rPr>
        <w:fldChar w:fldCharType="begin"/>
      </w:r>
      <w:r w:rsidR="0088388C" w:rsidRPr="003B08FD">
        <w:rPr>
          <w:bCs/>
          <w:color w:val="000000"/>
          <w:sz w:val="22"/>
          <w:szCs w:val="22"/>
        </w:rPr>
        <w:instrText xml:space="preserve"> ADDIN ZOTERO_ITEM CSL_CITATION {"citationID":"6oypMJt4","properties":{"formattedCitation":"{\\rtf \\super 1\\nosupersub{}}","plainCitation":"1"},"citationItems":[{"id":4,"uris":["http://zotero.org/users/1330146/items/J35SNDFI"],"uri":["http://zotero.org/users/1330146/items/J35SNDFI"],"itemData":{"id":4,"type":"report","title":"Tuberculosis India 2011, Annual report of the Revised National Tuberculosis Control Programme, Ministry of Health and Family Welfare, Government of India","URL":"http://www.tbcindia.nic.in/documents.html","author":[{"family":"Division","given":"Central Tuberculosis"}],"issued":{"date-parts":[["2011"]]}}}],"schema":"https://github.com/citation-style-language/schema/raw/master/csl-citation.json"} </w:instrText>
      </w:r>
      <w:r w:rsidRPr="003B08FD">
        <w:rPr>
          <w:bCs/>
          <w:color w:val="000000"/>
          <w:sz w:val="22"/>
          <w:szCs w:val="22"/>
        </w:rPr>
        <w:fldChar w:fldCharType="separate"/>
      </w:r>
      <w:r w:rsidR="0088388C" w:rsidRPr="003B08FD">
        <w:rPr>
          <w:color w:val="000000"/>
          <w:sz w:val="22"/>
          <w:szCs w:val="22"/>
          <w:vertAlign w:val="superscript"/>
        </w:rPr>
        <w:t>1</w:t>
      </w:r>
      <w:r w:rsidRPr="003B08FD">
        <w:rPr>
          <w:bCs/>
          <w:color w:val="000000"/>
          <w:sz w:val="22"/>
          <w:szCs w:val="22"/>
        </w:rPr>
        <w:fldChar w:fldCharType="end"/>
      </w:r>
      <w:r w:rsidRPr="003B08FD">
        <w:rPr>
          <w:bCs/>
          <w:color w:val="000000"/>
          <w:sz w:val="22"/>
          <w:szCs w:val="22"/>
        </w:rPr>
        <w:t xml:space="preserve"> </w:t>
      </w:r>
      <w:r w:rsidRPr="003B08FD">
        <w:rPr>
          <w:color w:val="000000"/>
          <w:sz w:val="22"/>
          <w:szCs w:val="22"/>
        </w:rPr>
        <w:t>The RNTCP currently provides decentralized access to free diagnostic and treatment services for patients with TB in approximately 13,000 sputum smear microscopy centers and 650,000 DOTS centers within the public health care system.</w:t>
      </w:r>
      <w:r w:rsidRPr="003B08FD">
        <w:rPr>
          <w:color w:val="000000"/>
          <w:sz w:val="22"/>
          <w:szCs w:val="22"/>
        </w:rPr>
        <w:fldChar w:fldCharType="begin"/>
      </w:r>
      <w:r w:rsidR="000515DB" w:rsidRPr="003B08FD">
        <w:rPr>
          <w:color w:val="000000"/>
          <w:sz w:val="22"/>
          <w:szCs w:val="22"/>
        </w:rPr>
        <w:instrText xml:space="preserve"> ADDIN ZOTERO_ITEM CSL_CITATION {"citationID":"1eqed4tpqc","properties":{"formattedCitation":"{\\rtf \\super 1\\nosupersub{}}","plainCitation":"1"},"citationItems":[{"id":4,"uris":["http://zotero.org/users/1330146/items/J35SNDFI"],"uri":["http://zotero.org/users/1330146/items/J35SNDFI"],"itemData":{"id":4,"type":"report","title":"Tuberculosis India 2011, Annual report of the Revised National Tuberculosis Control Programme, Ministry of Health and Family Welfare, Government of India","URL":"http://www.tbcindia.nic.in/documents.html","author":[{"family":"Division","given":"Central Tuberculosis"}],"issued":{"date-parts":[["2011"]]}}}],"schema":"https://github.com/citation-style-language/schema/raw/master/csl-citation.json"} </w:instrText>
      </w:r>
      <w:r w:rsidRPr="003B08FD">
        <w:rPr>
          <w:color w:val="000000"/>
          <w:sz w:val="22"/>
          <w:szCs w:val="22"/>
        </w:rPr>
        <w:fldChar w:fldCharType="separate"/>
      </w:r>
      <w:r w:rsidR="000515DB" w:rsidRPr="003B08FD">
        <w:rPr>
          <w:color w:val="000000"/>
          <w:sz w:val="22"/>
          <w:szCs w:val="22"/>
          <w:vertAlign w:val="superscript"/>
        </w:rPr>
        <w:t>1</w:t>
      </w:r>
      <w:r w:rsidRPr="003B08FD">
        <w:rPr>
          <w:color w:val="000000"/>
          <w:sz w:val="22"/>
          <w:szCs w:val="22"/>
        </w:rPr>
        <w:fldChar w:fldCharType="end"/>
      </w:r>
      <w:r w:rsidRPr="003B08FD">
        <w:rPr>
          <w:color w:val="000000"/>
          <w:sz w:val="22"/>
          <w:szCs w:val="22"/>
        </w:rPr>
        <w:t xml:space="preserve"> Although this access to public government health care is widely available, </w:t>
      </w:r>
      <w:r w:rsidR="0031520A" w:rsidRPr="003B08FD">
        <w:rPr>
          <w:color w:val="000000"/>
          <w:sz w:val="22"/>
          <w:szCs w:val="22"/>
        </w:rPr>
        <w:t>prolonged delays from symptom onset to treatment initiation still occur and are associated with seeking additional medical counsel or second opinions, female gender, site of TB disease, and absence of local diagnostic services.</w:t>
      </w:r>
      <w:r w:rsidR="0031520A" w:rsidRPr="003B08FD">
        <w:rPr>
          <w:color w:val="000000"/>
          <w:sz w:val="22"/>
          <w:szCs w:val="22"/>
        </w:rPr>
        <w:fldChar w:fldCharType="begin"/>
      </w:r>
      <w:r w:rsidR="0088388C" w:rsidRPr="003B08FD">
        <w:rPr>
          <w:color w:val="000000"/>
          <w:sz w:val="22"/>
          <w:szCs w:val="22"/>
        </w:rPr>
        <w:instrText xml:space="preserve"> ADDIN ZOTERO_ITEM CSL_CITATION {"citationID":"rL6a9MUl","properties":{"formattedCitation":"{\\rtf \\super 5\\uc0\\u8211{}7\\nosupersub{}}","plainCitation":"5–7"},"citationItems":[{"id":297,"uris":["http://zotero.org/users/1330146/items/8GCGZTV7"],"uri":["http://zotero.org/users/1330146/items/8GCGZTV7"],"itemData":{"id":297,"type":"article-journal","title":"Delays in diagnosis and treatment of pulmonary tuberculosis in India: a systematic review","container-title":"The International Journal of Tuberculosis and Lung Disease: The Official Journal of the International Union Against Tuberculosis and Lung Disease","page":"255-266","volume":"18","issue":"3","source":"NCBI PubMed","abstract":"OBJECTIVE: To systematically review Indian literature on delays in tuberculosis (TB) diagnosis and treatment.\nMETHODS: We searched multiple sources for studies on delays in patients with pulmonary TB and those with chest symptoms. Studies were included if numeric data on any delay were reported. Patient delay was defined as the interval between onset of symptoms and the patient's first contact with a health care provider. Diagnostic delay was defined as the interval between the first consultation with a health care provider and diagnosis. Treatment delay was defined as the interval between diagnosis and initiation of anti-tuberculosis treatment. Total delay was defined as time interval from the onset of symptoms until treatment initiation.\nRESULTS: Among 541 potential citations identified, 23 studies met the inclusion criteria. Included studies used a variety of definitions for onset of symptoms and delays. Median estimates of patient, diagnostic and treatment delay were respectively 18.4 (IQR 14.3-27.0), 31.0 (IQR 24.5-35.4) and 2.5 days (IQR 1.9-3.6) for patients with TB and those with chest symptoms combined. The median total delay was 55.3 days (IQR 46.5-61.5). About 48% of all patients first consulted private providers; an average of 2.7 health care providers were consulted before diagnosis. Number and type of provider first consulted were the most important risk factors for delay.\nCONCLUSIONS: These findings underscore the need to develop novel strategies for reducing patient and diagnostic delays and engaging first-contact health care providers.","DOI":"10.5588/ijtld.13.0585","ISSN":"1815-7920","note":"PMID: 24670558 \nPMCID: PMC4070850","shortTitle":"Delays in diagnosis and treatment of pulmonary tuberculosis in India","journalAbbreviation":"Int. J. Tuberc. Lung Dis.","language":"eng","author":[{"family":"Sreeramareddy","given":"C. T."},{"family":"Qin","given":"Z. Z."},{"family":"Satyanarayana","given":"S."},{"family":"Subbaraman","given":"R."},{"family":"Pai","given":"M."}],"issued":{"date-parts":[["2014",3]]},"PMID":"24670558","PMCID":"PMC4070850"}},{"id":8,"uris":["http://zotero.org/users/1330146/items/ACQ5TNIX"],"uri":["http://zotero.org/users/1330146/items/ACQ5TNIX"],"itemData":{"id":8,"type":"article-journal","title":"How did the TB patients reach DOTS services in Delhi? A study of patient treatment seeking behavior","container-title":"PloS one","page":"e42458","volume":"7","issue":"8","abstract":"SETTING: Revised National Tuberculosis Control Programme (RNTCP), Delhi, India. OBJECTIVE: To ascertain the number and sequence of providers visited by TB patients before availing treatment services from DOTS; to describe the duration between onset of symptoms to treatment. STUDY DESIGN: A cross sectional, qualitative study. Information was gathered through in-depth interviews of TB patients registered during the month of Oct, 2012 for availing TB treatment under the Revised National TB Control Programme from four tuberculosis diagnosis and treatment centers in Delhi. RESULTS: Out of the 114 patients who registered, 108 participated in the study. The study showed that informal providers and retail chemists were the first point of contact and source of clinical advice for two-third of the patients, while the rest sought medical care from qualified providers directly. Most patients sought medical care from more than two providers, before being diagnosed as TB. Female TB patients and patients with extra-pulmonary TB had long mean duration between onset of symptoms to initiation of treatment (6.3 months and 8.4 months respectively). CONCLUSION: The pathways followed by TB patients, illustrated in this study, provide valuable lessons on the importance of different types of providers (both formal and informal) in the health system in a society like India and the delays in the diagnosis and treatment of tuberculosis.","note":"JID: 101285081; OID: NLM: PMC3412865; 2012/03/11 [received]; 2012/07/09 [accepted]; 2012/08/06 [epublish]; ppublish","language":"eng","author":[{"family":"Kapoor","given":"S. K."},{"family":"Raman","given":"A. V."},{"family":"Sachdeva","given":"K. S."},{"family":"Satyanarayana","given":"S."}],"issued":{"date-parts":[["2012"]]}}},{"id":6,"uris":["http://zotero.org/users/1330146/items/Z2P7IWES"],"uri":["http://zotero.org/users/1330146/items/Z2P7IWES"],"itemData":{"id":6,"type":"article-journal","title":"Care seeking behavior of chest symptomatics: a community based study done in South India after the implementation of the RNTCP","container-title":"PloS one","page":"10.1371/journal.pone.0012379","volume":"5","issue":"9","abstract":"INTRODUCTION: With the creation of the Revised National TB Control Programme (RNTCP), tuberculosis services have become decentralized and more accessible. A 1997 study prior to RNTCP implementation reported that most chest symptomatics accessed first private health care facilities and a general dissatisfaction with government health facilities. The study was repeated post-RNTCP implementation to gain insight into the current care seeking behavior of chest symptomatics. METHODOLOGY: A cross-sectional community-based study carried out between March-August 2008 in 4 sites (2 rural [R] and 2 urban [U]) from the same two districts of Chennai and Madurai, southern India, as in the 1997 study. Six hundred and forty chest symptomatics were identified (R 314; U 326), and detailed interviews were done for 606 (R311; U295). RESULTS: Prevalence of chest symptomatics in the urban and rural areas were 2.7% and 4.9% respectively (p&lt;0.01), and was found to increase with age (Chi-square for trend, p&lt;0.01). Longer delays in seeking care were seen amongst symptomatics above 45 years of age (p 0.01), and those who had taken previous TB treatment (p=0.05). Overall, 50% (222/444) of the chest symptomatics approached a government health care facility first (R 142 (61%); U 80 (38%), p=or &lt;0.001). This was significantly (p&lt;0.001) more than were observed in the 1997 study, where only 38.4% approached a government facility first. Sixty two (28%) of the 222 made a second visit to a government facility (R26%; U31%), while 17% shifted to a private facility (R14%; U21%). Dissatisfaction with the health care facility was one of the major reasons expressed. CONCLUSIONS: It appears that the RNTCP has had an impact in the community with regard to the availability and accessibility of TB services in government health facilities. However the relatively high levels of subsequent shifting to private health facilities calls for urgent action to make government facilities more patients friendly with quality care facilities in the delivery of RNTCP services.","note":"JID: 101285081; OID: NLM: PMC2942833; 2010/03/05 [received]; 2010/07/20 [accepted]; 2010/09/20 [epublish]; epublish","language":"eng","author":[{"family":"Charles","given":"N."},{"family":"Thomas","given":"B."},{"family":"Watson","given":"B."},{"family":"Sakthivel","given":"M. Raja"},{"family":"Chandrasekeran","given":"V."},{"family":"Wares","given":"F."}],"issued":{"date-parts":[["2010",9,20]]}}}],"schema":"https://github.com/citation-style-language/schema/raw/master/csl-citation.json"} </w:instrText>
      </w:r>
      <w:r w:rsidR="0031520A" w:rsidRPr="003B08FD">
        <w:rPr>
          <w:color w:val="000000"/>
          <w:sz w:val="22"/>
          <w:szCs w:val="22"/>
        </w:rPr>
        <w:fldChar w:fldCharType="separate"/>
      </w:r>
      <w:r w:rsidR="0088388C" w:rsidRPr="003B08FD">
        <w:rPr>
          <w:color w:val="000000"/>
          <w:sz w:val="22"/>
          <w:szCs w:val="22"/>
          <w:vertAlign w:val="superscript"/>
        </w:rPr>
        <w:t>5–7</w:t>
      </w:r>
      <w:r w:rsidR="0031520A" w:rsidRPr="003B08FD">
        <w:rPr>
          <w:color w:val="000000"/>
          <w:sz w:val="22"/>
          <w:szCs w:val="22"/>
        </w:rPr>
        <w:fldChar w:fldCharType="end"/>
      </w:r>
    </w:p>
    <w:p w14:paraId="1E9D7AD6" w14:textId="1A7E339E" w:rsidR="00662672" w:rsidRPr="003B08FD" w:rsidRDefault="00662672" w:rsidP="00662672">
      <w:pPr>
        <w:rPr>
          <w:bCs/>
          <w:color w:val="000000"/>
          <w:sz w:val="22"/>
          <w:szCs w:val="22"/>
        </w:rPr>
      </w:pPr>
    </w:p>
    <w:p w14:paraId="11B495CD" w14:textId="77777777" w:rsidR="00DD568B" w:rsidRPr="003B08FD" w:rsidRDefault="00DD568B" w:rsidP="00DD568B">
      <w:pPr>
        <w:ind w:left="720"/>
        <w:rPr>
          <w:color w:val="000000"/>
          <w:sz w:val="22"/>
          <w:szCs w:val="22"/>
          <w:shd w:val="clear" w:color="auto" w:fill="FFFFFF"/>
        </w:rPr>
      </w:pPr>
      <w:r w:rsidRPr="003B08FD">
        <w:rPr>
          <w:color w:val="000000"/>
          <w:sz w:val="22"/>
          <w:szCs w:val="22"/>
        </w:rPr>
        <w:t>Early diagnosis and effective treatment of TB are critical to mitigate the burden of TB transmission; however, the most widely used TB diagnostic test globally, sputum smear microscopy for acid-fast bacilli, is over 125 years old and routinely fails to detect half of all TB cases.</w:t>
      </w:r>
      <w:r w:rsidRPr="003B08FD">
        <w:rPr>
          <w:color w:val="000000"/>
          <w:sz w:val="22"/>
          <w:szCs w:val="22"/>
        </w:rPr>
        <w:fldChar w:fldCharType="begin"/>
      </w:r>
      <w:r w:rsidRPr="003B08FD">
        <w:rPr>
          <w:color w:val="000000"/>
          <w:sz w:val="22"/>
          <w:szCs w:val="22"/>
        </w:rPr>
        <w:instrText xml:space="preserve"> ADDIN ZOTERO_ITEM CSL_CITATION {"citationID":"Gxp8kX30","properties":{"formattedCitation":"{\\rtf \\super 8\\nosupersub{}}","plainCitation":"8"},"citationItems":[{"id":15,"uris":["http://zotero.org/users/1330146/items/6AU2ZKE8"],"uri":["http://zotero.org/users/1330146/items/6AU2ZKE8"],"itemData":{"id":15,"type":"article-journal","title":"Strengthening laboratory services for today and tomorrow. Plenary Lecture given during the 38th Union World Lung Conference on Lung Health, Cape Town, South Africa, 8-12 November 2007","container-title":"The international journal of tuberculosis and lung disease : the official journal of the International Union against Tuberculosis and Lung Disease","page":"1105-1109","volume":"12","issue":"10","note":"JID: 9706389; ppublish","language":"eng","author":[{"family":"Small","given":"P. M."}],"issued":{"date-parts":[["2008",10]]}}}],"schema":"https://github.com/citation-style-language/schema/raw/master/csl-citation.json"} </w:instrText>
      </w:r>
      <w:r w:rsidRPr="003B08FD">
        <w:rPr>
          <w:color w:val="000000"/>
          <w:sz w:val="22"/>
          <w:szCs w:val="22"/>
        </w:rPr>
        <w:fldChar w:fldCharType="separate"/>
      </w:r>
      <w:r w:rsidRPr="003B08FD">
        <w:rPr>
          <w:color w:val="000000"/>
          <w:sz w:val="22"/>
          <w:szCs w:val="22"/>
          <w:vertAlign w:val="superscript"/>
        </w:rPr>
        <w:t>8</w:t>
      </w:r>
      <w:r w:rsidRPr="003B08FD">
        <w:rPr>
          <w:color w:val="000000"/>
          <w:sz w:val="22"/>
          <w:szCs w:val="22"/>
        </w:rPr>
        <w:fldChar w:fldCharType="end"/>
      </w:r>
      <w:r w:rsidRPr="003B08FD">
        <w:rPr>
          <w:sz w:val="22"/>
          <w:szCs w:val="22"/>
        </w:rPr>
        <w:t xml:space="preserve"> In India, </w:t>
      </w:r>
      <w:r w:rsidRPr="003B08FD">
        <w:rPr>
          <w:color w:val="000000"/>
          <w:sz w:val="22"/>
          <w:szCs w:val="22"/>
          <w:shd w:val="clear" w:color="auto" w:fill="FFFFFF"/>
        </w:rPr>
        <w:t>there is evidence that TB diagnostic and treatment practices among private healthcare providers and laboratories are not consistent with national or international guidelines.</w:t>
      </w:r>
      <w:r w:rsidRPr="003B08FD">
        <w:rPr>
          <w:color w:val="000000"/>
          <w:sz w:val="22"/>
          <w:szCs w:val="22"/>
          <w:shd w:val="clear" w:color="auto" w:fill="FFFFFF"/>
        </w:rPr>
        <w:fldChar w:fldCharType="begin"/>
      </w:r>
      <w:r w:rsidRPr="003B08FD">
        <w:rPr>
          <w:color w:val="000000"/>
          <w:sz w:val="22"/>
          <w:szCs w:val="22"/>
          <w:shd w:val="clear" w:color="auto" w:fill="FFFFFF"/>
        </w:rPr>
        <w:instrText xml:space="preserve"> ADDIN ZOTERO_ITEM CSL_CITATION {"citationID":"12sl3j9q11","properties":{"formattedCitation":"{\\rtf \\super 9\\nosupersub{}}","plainCitation":"9"},"citationItems":[{"id":37,"uris":["http://zotero.org/users/1330146/items/3E3V8IWS"],"uri":["http://zotero.org/users/1330146/items/3E3V8IWS"],"itemData":{"id":37,"type":"webpage","title":"WHO | WHO warns against the use of inaccurate  blood tests for active tuberculosis","container-title":"WHO","URL":"http://www.who.int/mediacentre/news/releases/2011/tb_20110720/en/","accessed":{"date-parts":[["2013",3,27]]}}}],"schema":"https://github.com/citation-style-language/schema/raw/master/csl-citation.json"} </w:instrText>
      </w:r>
      <w:r w:rsidRPr="003B08FD">
        <w:rPr>
          <w:color w:val="000000"/>
          <w:sz w:val="22"/>
          <w:szCs w:val="22"/>
          <w:shd w:val="clear" w:color="auto" w:fill="FFFFFF"/>
        </w:rPr>
        <w:fldChar w:fldCharType="separate"/>
      </w:r>
      <w:r w:rsidRPr="003B08FD">
        <w:rPr>
          <w:color w:val="000000"/>
          <w:sz w:val="22"/>
          <w:szCs w:val="22"/>
          <w:vertAlign w:val="superscript"/>
        </w:rPr>
        <w:t>9</w:t>
      </w:r>
      <w:r w:rsidRPr="003B08FD">
        <w:rPr>
          <w:color w:val="000000"/>
          <w:sz w:val="22"/>
          <w:szCs w:val="22"/>
          <w:shd w:val="clear" w:color="auto" w:fill="FFFFFF"/>
        </w:rPr>
        <w:fldChar w:fldCharType="end"/>
      </w:r>
      <w:r w:rsidRPr="003B08FD">
        <w:rPr>
          <w:color w:val="000000"/>
          <w:sz w:val="22"/>
          <w:szCs w:val="22"/>
          <w:shd w:val="clear" w:color="auto" w:fill="FFFFFF"/>
        </w:rPr>
        <w:t xml:space="preserve"> For example, serologic antibody tests for TB are commonly used in the Indian private sector, and inappropriate TB prescriptions are common.</w:t>
      </w:r>
      <w:r w:rsidRPr="003B08FD">
        <w:rPr>
          <w:color w:val="000000"/>
          <w:sz w:val="22"/>
          <w:szCs w:val="22"/>
          <w:shd w:val="clear" w:color="auto" w:fill="FFFFFF"/>
        </w:rPr>
        <w:fldChar w:fldCharType="begin"/>
      </w:r>
      <w:r w:rsidRPr="003B08FD">
        <w:rPr>
          <w:color w:val="000000"/>
          <w:sz w:val="22"/>
          <w:szCs w:val="22"/>
          <w:shd w:val="clear" w:color="auto" w:fill="FFFFFF"/>
        </w:rPr>
        <w:instrText xml:space="preserve"> ADDIN ZOTERO_ITEM CSL_CITATION {"citationID":"mbf902zq","properties":{"formattedCitation":"{\\rtf \\super 10,11\\nosupersub{}}","plainCitation":"10,11"},"citationItems":[{"id":24,"uris":["http://zotero.org/users/1330146/items/CAHH7FEM"],"uri":["http://zotero.org/users/1330146/items/CAHH7FEM"],"itemData":{"id":24,"type":"article-journal","title":"Serological Testing Versus Other Strategies for Diagnosis of Active Tuberculosis in India: A Cost-Effectiveness Analysis","container-title":"PLoS Med","page":"e1001074","volume":"8","issue":"8","source":"PLoS Med","abstract":"This cost-effectiveness study shows that sputum smear microscopy is the most cost-effective test for active tuberculosis (TB) in India, and liquid culture plus microscopy is more cost-effective for TB diagnosis than serological tests.","URL":"http://dx.doi.org/10.1371/journal.pmed.1001074","DOI":"10.1371/journal.pmed.1001074","shortTitle":"Serological Testing Versus Other Strategies for Diagnosis of Active Tuberculosis in India","journalAbbreviation":"PLoS Med","author":[{"family":"Dowdy","given":"David W."},{"family":"Steingart","given":"Karen R."},{"family":"Pai","given":"Madhukar"}],"issued":{"date-parts":[["2011",8,9]]},"accessed":{"date-parts":[["2013",3,27]]}}},{"id":42,"uris":["http://zotero.org/users/1330146/items/6VPNKXXW"],"uri":["http://zotero.org/users/1330146/items/6VPNKXXW"],"itemData":{"id":42,"type":"article-journal","title":"Tuberculosis Management by Private Practitioners in Mumbai, India: Has Anything Changed in Two Decades?","container-title":"PLoS ONE","page":"e12023","volume":"5","issue":"8","source":"PLoS ONE","abstract":"Setting \n Mumbai, India. A study conducted in Mumbai two decades ago revealed the extent of inappropriate tuberculosis (TB) management practices of private practitioners. Over the years, India's national TB programme has made significant progress in TB control. Efforts to engage private practitioners have also been made with several successful documented public-private mix initiatives in place. \n \n \n Objective \n To study prescribing practices of private practitioners in the treatment of tuberculosis, two decades after a similar study conducted in the same geographical area revealed dismal results. \n \n \n Methods \n Survey questionnaire administered to practicing general practitioners attending a continuing medical education programme. \n \n \n Results \n The participating practitioners had never been approached or oriented by the local TB programme. Only 6 of the 106 respondents wrote a prescription with a correct drug regimen. 106 doctors prescribed 63 different drug regimens. There was tendency to over treat with more drugs for longer durations. Only 3 of the 106 respondents could write an appropriate prescription for treatment of multidrug-resistant TB. \n \n \n Conclusions \n With a vast majority of private practitioners unable to provide a correct prescription for treating TB and not approached by the national TB programme, little seems to have changed over the years. Strategies to control TB through public sector health services will have little impact if inappropriate management of TB patients in private clinics continues unabated. Large scale implementation of public-private mix approaches should be a top priority for the programme. Ignoring the private sector could worsen the epidemic of multidrug-resistant and extensively drug-resistant forms of TB.","URL":"http://dx.doi.org/10.1371/journal.pone.0012023","DOI":"10.1371/journal.pone.0012023","shortTitle":"Tuberculosis Management by Private Practitioners in Mumbai, India","journalAbbreviation":"PLoS ONE","author":[{"family":"Udwadia","given":"Zarir F."},{"family":"Pinto","given":"Lancelot M."},{"family":"Uplekar","given":"Mukund W."}],"issued":{"date-parts":[["2010",8,9]]},"accessed":{"date-parts":[["2013",3,27]]}}}],"schema":"https://github.com/citation-style-language/schema/raw/master/csl-citation.json"} </w:instrText>
      </w:r>
      <w:r w:rsidRPr="003B08FD">
        <w:rPr>
          <w:color w:val="000000"/>
          <w:sz w:val="22"/>
          <w:szCs w:val="22"/>
          <w:shd w:val="clear" w:color="auto" w:fill="FFFFFF"/>
        </w:rPr>
        <w:fldChar w:fldCharType="separate"/>
      </w:r>
      <w:r w:rsidRPr="003B08FD">
        <w:rPr>
          <w:color w:val="000000"/>
          <w:sz w:val="22"/>
          <w:szCs w:val="22"/>
          <w:vertAlign w:val="superscript"/>
        </w:rPr>
        <w:t>10,11</w:t>
      </w:r>
      <w:r w:rsidRPr="003B08FD">
        <w:rPr>
          <w:color w:val="000000"/>
          <w:sz w:val="22"/>
          <w:szCs w:val="22"/>
          <w:shd w:val="clear" w:color="auto" w:fill="FFFFFF"/>
        </w:rPr>
        <w:fldChar w:fldCharType="end"/>
      </w:r>
      <w:r w:rsidRPr="003B08FD">
        <w:rPr>
          <w:color w:val="000000"/>
          <w:sz w:val="22"/>
          <w:szCs w:val="22"/>
          <w:shd w:val="clear" w:color="auto" w:fill="FFFFFF"/>
        </w:rPr>
        <w:t xml:space="preserve"> </w:t>
      </w:r>
    </w:p>
    <w:p w14:paraId="0D05C137" w14:textId="77777777" w:rsidR="00662672" w:rsidRPr="003B08FD" w:rsidRDefault="00662672" w:rsidP="004202B5">
      <w:pPr>
        <w:pStyle w:val="ListParagraph"/>
        <w:rPr>
          <w:bCs/>
          <w:color w:val="000000"/>
          <w:sz w:val="22"/>
          <w:szCs w:val="22"/>
        </w:rPr>
      </w:pPr>
    </w:p>
    <w:p w14:paraId="5A6E2795" w14:textId="7C5F3504" w:rsidR="0031520A" w:rsidRPr="003B08FD" w:rsidRDefault="00991CD1" w:rsidP="00DD568B">
      <w:pPr>
        <w:pStyle w:val="ListParagraph"/>
        <w:rPr>
          <w:b/>
          <w:bCs/>
          <w:color w:val="000000" w:themeColor="text1"/>
          <w:sz w:val="22"/>
          <w:szCs w:val="22"/>
          <w:u w:val="single"/>
        </w:rPr>
      </w:pPr>
      <w:r w:rsidRPr="003B08FD">
        <w:rPr>
          <w:b/>
          <w:bCs/>
          <w:color w:val="000000" w:themeColor="text1"/>
          <w:sz w:val="22"/>
          <w:szCs w:val="22"/>
          <w:u w:val="single"/>
        </w:rPr>
        <w:t xml:space="preserve">National Strategic Plan </w:t>
      </w:r>
      <w:r w:rsidR="001437B3">
        <w:rPr>
          <w:b/>
          <w:bCs/>
          <w:color w:val="000000" w:themeColor="text1"/>
          <w:sz w:val="22"/>
          <w:szCs w:val="22"/>
          <w:u w:val="single"/>
        </w:rPr>
        <w:t>(NSP)</w:t>
      </w:r>
    </w:p>
    <w:p w14:paraId="1653ECDD" w14:textId="77777777" w:rsidR="00DD568B" w:rsidRPr="003B08FD" w:rsidRDefault="0031520A" w:rsidP="00DD568B">
      <w:pPr>
        <w:ind w:left="720"/>
        <w:rPr>
          <w:sz w:val="22"/>
          <w:szCs w:val="22"/>
        </w:rPr>
      </w:pPr>
      <w:r w:rsidRPr="003B08FD">
        <w:rPr>
          <w:color w:val="000000"/>
          <w:sz w:val="22"/>
          <w:szCs w:val="22"/>
          <w:shd w:val="clear" w:color="auto" w:fill="FFFFFF"/>
        </w:rPr>
        <w:t xml:space="preserve">Based on a negative policy recommendation from the WHO, the Indian government in 2012 banned the manufacture, sale and distribution of the </w:t>
      </w:r>
      <w:proofErr w:type="spellStart"/>
      <w:r w:rsidRPr="003B08FD">
        <w:rPr>
          <w:color w:val="000000"/>
          <w:sz w:val="22"/>
          <w:szCs w:val="22"/>
          <w:shd w:val="clear" w:color="auto" w:fill="FFFFFF"/>
        </w:rPr>
        <w:t>sero</w:t>
      </w:r>
      <w:proofErr w:type="spellEnd"/>
      <w:r w:rsidRPr="003B08FD">
        <w:rPr>
          <w:color w:val="000000"/>
          <w:sz w:val="22"/>
          <w:szCs w:val="22"/>
          <w:shd w:val="clear" w:color="auto" w:fill="FFFFFF"/>
        </w:rPr>
        <w:t>-diagnostic test kits for diagnosis of tuberculosis.</w:t>
      </w:r>
      <w:r w:rsidRPr="003B08FD">
        <w:rPr>
          <w:color w:val="000000"/>
          <w:sz w:val="22"/>
          <w:szCs w:val="22"/>
          <w:shd w:val="clear" w:color="auto" w:fill="FFFFFF"/>
        </w:rPr>
        <w:fldChar w:fldCharType="begin"/>
      </w:r>
      <w:r w:rsidR="00DD568B" w:rsidRPr="003B08FD">
        <w:rPr>
          <w:color w:val="000000"/>
          <w:sz w:val="22"/>
          <w:szCs w:val="22"/>
          <w:shd w:val="clear" w:color="auto" w:fill="FFFFFF"/>
        </w:rPr>
        <w:instrText xml:space="preserve"> ADDIN ZOTERO_ITEM CSL_CITATION {"citationID":"RSWuZLKO","properties":{"formattedCitation":"{\\rtf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Pr="003B08FD">
        <w:rPr>
          <w:color w:val="000000"/>
          <w:sz w:val="22"/>
          <w:szCs w:val="22"/>
          <w:shd w:val="clear" w:color="auto" w:fill="FFFFFF"/>
        </w:rPr>
        <w:fldChar w:fldCharType="separate"/>
      </w:r>
      <w:r w:rsidR="00DD568B" w:rsidRPr="003B08FD">
        <w:rPr>
          <w:color w:val="000000"/>
          <w:sz w:val="22"/>
          <w:szCs w:val="22"/>
          <w:vertAlign w:val="superscript"/>
        </w:rPr>
        <w:t>2</w:t>
      </w:r>
      <w:r w:rsidRPr="003B08FD">
        <w:rPr>
          <w:color w:val="000000"/>
          <w:sz w:val="22"/>
          <w:szCs w:val="22"/>
          <w:shd w:val="clear" w:color="auto" w:fill="FFFFFF"/>
        </w:rPr>
        <w:fldChar w:fldCharType="end"/>
      </w:r>
      <w:r w:rsidRPr="003B08FD">
        <w:rPr>
          <w:color w:val="000000"/>
          <w:sz w:val="22"/>
          <w:szCs w:val="22"/>
          <w:shd w:val="clear" w:color="auto" w:fill="FFFFFF"/>
        </w:rPr>
        <w:t xml:space="preserve"> As a result, </w:t>
      </w:r>
      <w:r w:rsidRPr="003B08FD">
        <w:rPr>
          <w:sz w:val="22"/>
          <w:szCs w:val="22"/>
        </w:rPr>
        <w:t>the diagnostic landscape in India is changing with the availability of novel automated TB diagnostic technologies, such as the Xpert MTB/RIF assay (Xpert) and the line probe assay.  Owing to its high sensitivity to detect TB and rifampicin resistance in two hours, Xpert is recommended by WHO for diagnosis of individuals at risk of having MDR-TB or HIV-associated TB and as a follow-on test to microscopy.</w:t>
      </w:r>
      <w:r w:rsidRPr="003B08FD">
        <w:rPr>
          <w:sz w:val="22"/>
          <w:szCs w:val="22"/>
        </w:rPr>
        <w:fldChar w:fldCharType="begin"/>
      </w:r>
      <w:r w:rsidR="000515DB" w:rsidRPr="003B08FD">
        <w:rPr>
          <w:sz w:val="22"/>
          <w:szCs w:val="22"/>
        </w:rPr>
        <w:instrText xml:space="preserve"> ADDIN ZOTERO_ITEM CSL_CITATION {"citationID":"kf4ulfcuv","properties":{"formattedCitation":"{\\rtf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Pr="003B08FD">
        <w:rPr>
          <w:sz w:val="22"/>
          <w:szCs w:val="22"/>
        </w:rPr>
        <w:fldChar w:fldCharType="separate"/>
      </w:r>
      <w:r w:rsidR="000515DB" w:rsidRPr="003B08FD">
        <w:rPr>
          <w:sz w:val="22"/>
          <w:szCs w:val="22"/>
          <w:vertAlign w:val="superscript"/>
        </w:rPr>
        <w:t>2</w:t>
      </w:r>
      <w:r w:rsidRPr="003B08FD">
        <w:rPr>
          <w:sz w:val="22"/>
          <w:szCs w:val="22"/>
        </w:rPr>
        <w:fldChar w:fldCharType="end"/>
      </w:r>
      <w:r w:rsidRPr="003B08FD">
        <w:rPr>
          <w:sz w:val="22"/>
          <w:szCs w:val="22"/>
        </w:rPr>
        <w:t xml:space="preserve"> Unfortunately, other serological tests (e.g., </w:t>
      </w:r>
      <w:proofErr w:type="spellStart"/>
      <w:r w:rsidRPr="003B08FD">
        <w:rPr>
          <w:sz w:val="22"/>
          <w:szCs w:val="22"/>
        </w:rPr>
        <w:t>QuantiFERON</w:t>
      </w:r>
      <w:proofErr w:type="spellEnd"/>
      <w:r w:rsidRPr="003B08FD">
        <w:rPr>
          <w:sz w:val="22"/>
          <w:szCs w:val="22"/>
        </w:rPr>
        <w:t xml:space="preserve"> Gold In-Tube), designed for diagnosis of latent TB infection, are also increasingly being used for active TB diagnosis in India.</w:t>
      </w:r>
      <w:r w:rsidRPr="003B08FD">
        <w:rPr>
          <w:sz w:val="22"/>
          <w:szCs w:val="22"/>
        </w:rPr>
        <w:fldChar w:fldCharType="begin"/>
      </w:r>
      <w:r w:rsidR="0088388C" w:rsidRPr="003B08FD">
        <w:rPr>
          <w:sz w:val="22"/>
          <w:szCs w:val="22"/>
        </w:rPr>
        <w:instrText xml:space="preserve"> ADDIN ZOTERO_ITEM CSL_CITATION {"citationID":"4o7wD0QL","properties":{"formattedCitation":"{\\rtf \\super 12\\nosupersub{}}","plainCitation":"12"},"citationItems":[{"id":72,"uris":["http://zotero.org/users/1330146/items/UXAKZUQ7"],"uri":["http://zotero.org/users/1330146/items/UXAKZUQ7"],"itemData":{"id":72,"type":"article-journal","title":"Tuberculosis Control in India: Time to get dangerously ambitious?","container-title":"The National Medical Journal of India","page":"65-68","volume":"24","issue":"2","URL":"http://www.nmji.in/archives/Volume-24/Issue-2/Editorial-I.pdf","author":[{"family":"Pai","given":"Madhukar"}],"issued":{"date-parts":[["2011"]]}},"label":"page"}],"schema":"https://github.com/citation-style-language/schema/raw/master/csl-citation.json"} </w:instrText>
      </w:r>
      <w:r w:rsidRPr="003B08FD">
        <w:rPr>
          <w:sz w:val="22"/>
          <w:szCs w:val="22"/>
        </w:rPr>
        <w:fldChar w:fldCharType="separate"/>
      </w:r>
      <w:r w:rsidR="0088388C" w:rsidRPr="003B08FD">
        <w:rPr>
          <w:sz w:val="22"/>
          <w:szCs w:val="22"/>
          <w:vertAlign w:val="superscript"/>
        </w:rPr>
        <w:t>12</w:t>
      </w:r>
      <w:r w:rsidRPr="003B08FD">
        <w:rPr>
          <w:sz w:val="22"/>
          <w:szCs w:val="22"/>
        </w:rPr>
        <w:fldChar w:fldCharType="end"/>
      </w:r>
      <w:r w:rsidRPr="003B08FD">
        <w:rPr>
          <w:sz w:val="22"/>
          <w:szCs w:val="22"/>
        </w:rPr>
        <w:t xml:space="preserve"> A recent initiative called the Initiative for Promoting Affordable Quality TB tests (IPAQT) has made WHO endorsed tests more affordable in the private sector, with an effort to address the gap left by the ban on serological tests.</w:t>
      </w:r>
      <w:r w:rsidRPr="003B08FD">
        <w:rPr>
          <w:sz w:val="22"/>
          <w:szCs w:val="22"/>
        </w:rPr>
        <w:fldChar w:fldCharType="begin"/>
      </w:r>
      <w:r w:rsidR="006A348A" w:rsidRPr="003B08FD">
        <w:rPr>
          <w:sz w:val="22"/>
          <w:szCs w:val="22"/>
        </w:rPr>
        <w:instrText xml:space="preserve"> ADDIN ZOTERO_ITEM CSL_CITATION {"citationID":"NDEWt2tA","properties":{"formattedCitation":"{\\rtf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Pr="003B08FD">
        <w:rPr>
          <w:sz w:val="22"/>
          <w:szCs w:val="22"/>
        </w:rPr>
        <w:fldChar w:fldCharType="separate"/>
      </w:r>
      <w:r w:rsidR="006A348A" w:rsidRPr="003B08FD">
        <w:rPr>
          <w:sz w:val="22"/>
          <w:szCs w:val="22"/>
          <w:vertAlign w:val="superscript"/>
        </w:rPr>
        <w:t>2</w:t>
      </w:r>
      <w:r w:rsidRPr="003B08FD">
        <w:rPr>
          <w:sz w:val="22"/>
          <w:szCs w:val="22"/>
        </w:rPr>
        <w:fldChar w:fldCharType="end"/>
      </w:r>
      <w:r w:rsidRPr="003B08FD">
        <w:rPr>
          <w:sz w:val="22"/>
          <w:szCs w:val="22"/>
        </w:rPr>
        <w:t xml:space="preserve"> Nonetheless, in order for the utility of new diagnostics to be realized, </w:t>
      </w:r>
      <w:r w:rsidR="00DD568B" w:rsidRPr="003B08FD">
        <w:rPr>
          <w:sz w:val="22"/>
          <w:szCs w:val="22"/>
        </w:rPr>
        <w:t>s</w:t>
      </w:r>
      <w:r w:rsidR="00C66031" w:rsidRPr="003B08FD">
        <w:rPr>
          <w:sz w:val="22"/>
          <w:szCs w:val="22"/>
        </w:rPr>
        <w:t xml:space="preserve">trategies for improving TB diagnostic practices in India need to be evidence-based and informed by data in the context of diagnostic </w:t>
      </w:r>
      <w:r w:rsidR="002951FC" w:rsidRPr="003B08FD">
        <w:rPr>
          <w:sz w:val="22"/>
          <w:szCs w:val="22"/>
        </w:rPr>
        <w:t>scenarios</w:t>
      </w:r>
      <w:r w:rsidR="00C66031" w:rsidRPr="003B08FD">
        <w:rPr>
          <w:sz w:val="22"/>
          <w:szCs w:val="22"/>
        </w:rPr>
        <w:t xml:space="preserve"> where they will be used.</w:t>
      </w:r>
      <w:r w:rsidR="00C66031" w:rsidRPr="003B08FD">
        <w:rPr>
          <w:sz w:val="22"/>
          <w:szCs w:val="22"/>
        </w:rPr>
        <w:fldChar w:fldCharType="begin"/>
      </w:r>
      <w:r w:rsidR="0088388C" w:rsidRPr="003B08FD">
        <w:rPr>
          <w:sz w:val="22"/>
          <w:szCs w:val="22"/>
        </w:rPr>
        <w:instrText xml:space="preserve"> ADDIN ZOTERO_ITEM CSL_CITATION {"citationID":"CQbNt5wV","properties":{"formattedCitation":"{\\rtf \\super 13,14\\nosupersub{}}","plainCitation":"13,14"},"citationItems":[{"id":180,"uris":["http://zotero.org/users/1330146/items/6J5XAIG9"],"uri":["http://zotero.org/users/1330146/items/6J5XAIG9"],"itemData":{"id":180,"type":"article-journal","title":"A modelling framework to support the selection and implementation of new tuberculosis diagnostic tools [State of the art series. Operational research. Number 8 in the series]","container-title":"The International Journal of Tuberculosis and Lung Disease","page":"996-1004","volume":"15","issue":"8","source":"IngentaConnect","abstract":"Efforts to stimulate technological innovation in the diagnosis of tuberculosis (TB) have resulted in the recent introduction of several novel diagnostic tools. As these products come to market, policy makers must make difficult decisions about which of the available tools to implement. This choice should depend not only on the test characteristics (e.g., sensitivity and specificity) of the tools, but also on how they will be used within the existing health care infrastructure. Accordingly, policy makers choosing between diagnostic strategies must decide: 1) What is the best combination of tools to select? 2)Who should be tested with the new tools? and 3)Will these tools complement or replace existing diagnostics? The best choice of diagnostic strategy will likely vary between settings with different epidemiology (e.g., levels of TB incidence, human immunodeficiency virus co-infection and drug-resistant TB) and structural and resource constraints (e.g., existing diagnostic pathways, human resources and laboratory capacity). We propose a joint modelling framework that includes a tuberculosis (TB) transmission component (a dynamic epidemiological model) and a health system component (an operational systems model) to support diagnostic strategy decisions. This modelling approach captures the complex feedback loops in this system: new diagnostic strategies alter the demands on and performance of health systems that impact TB transmission dynamics which, in turn, result in further changes to demands on the health system. We demonstrate the use of a simplified model to support the rational choice of a diagnostic strategy based on health systems requirements, patient outcomes and population-level TB impact.","DOI":"10.5588/ijtld.11.0062","journalAbbreviation":"The International Journal of Tuberculosis and Lung Disease","author":[{"family":"Lin","given":"H-H."},{"family":"Langley","given":"I."},{"family":"Mwenda","given":"R."},{"family":"Doulla","given":"B."},{"family":"Egwaga","given":"S."},{"family":"Millington","given":"K. A."},{"family":"Mann","given":"G. H."},{"family":"Murray","given":"M."},{"family":"Squire","given":"S. B."},{"family":"Cohen","given":"T."}],"issued":{"date-parts":[["2011",8,1]]}}},{"id":181,"uris":["http://zotero.org/users/1330146/items/EMXI3CRX"],"uri":["http://zotero.org/users/1330146/items/EMXI3CRX"],"itemData":{"id":181,"type":"article-journal","title":"Which New Diagnostics for Tuberculosis, and When?","container-title":"Journal of Infectious Diseases","page":"S191-S198","volume":"205","issue":"suppl 2","source":"jid.oxfordjournals.org","abstract":"Recently, new diagnostic tools for tuberculosis detection and resistance testing have become available. The World Health Organization endorses new tuberculosis diagnostics by using the Grading of Recommendations Assessment, Development, and Evaluation (GRADE) process. This endorsement process takes place when limited evidence beyond test accuracy is available. There is a need to provide guidance to tuberculosis programs about which new diagnostics to scale up and how best to position them in diagnostic algorithms. To speed adoption of new diagnostics for tuberculosis, the policy recommendation process should be revised to consist of 2 steps: technical recommendation and programmatic recommendation. Technical recommendation would follow the GRADE process and be based on accuracy with limited cost and feasibility data, while programmatic recommendation would include patient-important outcomes, cost-effectiveness when implemented under routine conditions, and factors critical to successful scale-up. The evidence for both steps should be systematically collected, but each requires different study designs.","URL":"http://jid.oxfordjournals.org/content/205/suppl_2/S191","DOI":"10.1093/infdis/jis188","ISSN":"0022-1899, 1537-6613","note":"PMID: 22476716","journalAbbreviation":"J Infect Dis.","language":"en","author":[{"family":"Cobelens","given":"Frank"},{"family":"Hof","given":"Susan van den"},{"family":"Pai","given":"Madhukar"},{"family":"Squire","given":"S. Bertel"},{"family":"Ramsay","given":"Andrew"},{"family":"Kimerling","given":"Michael E."}],"issued":{"date-parts":[["2012",5,15]]},"accessed":{"date-parts":[["2013",10,3]]},"PMID":"22476716"}}],"schema":"https://github.com/citation-style-language/schema/raw/master/csl-citation.json"} </w:instrText>
      </w:r>
      <w:r w:rsidR="00C66031" w:rsidRPr="003B08FD">
        <w:rPr>
          <w:sz w:val="22"/>
          <w:szCs w:val="22"/>
        </w:rPr>
        <w:fldChar w:fldCharType="separate"/>
      </w:r>
      <w:r w:rsidR="0088388C" w:rsidRPr="003B08FD">
        <w:rPr>
          <w:sz w:val="22"/>
          <w:szCs w:val="22"/>
          <w:vertAlign w:val="superscript"/>
        </w:rPr>
        <w:t>13,14</w:t>
      </w:r>
      <w:r w:rsidR="00C66031" w:rsidRPr="003B08FD">
        <w:rPr>
          <w:sz w:val="22"/>
          <w:szCs w:val="22"/>
        </w:rPr>
        <w:fldChar w:fldCharType="end"/>
      </w:r>
      <w:r w:rsidR="00C66031" w:rsidRPr="003B08FD">
        <w:rPr>
          <w:sz w:val="22"/>
          <w:szCs w:val="22"/>
        </w:rPr>
        <w:t xml:space="preserve"> </w:t>
      </w:r>
    </w:p>
    <w:p w14:paraId="57D2F093" w14:textId="77777777" w:rsidR="00DD568B" w:rsidRPr="003B08FD" w:rsidRDefault="00DD568B" w:rsidP="00DD568B">
      <w:pPr>
        <w:ind w:left="720"/>
        <w:rPr>
          <w:sz w:val="22"/>
          <w:szCs w:val="22"/>
        </w:rPr>
      </w:pPr>
    </w:p>
    <w:p w14:paraId="39A5A0DA" w14:textId="1D28E629" w:rsidR="007D1EE0" w:rsidRPr="003B08FD" w:rsidRDefault="002951FC" w:rsidP="007B2CB6">
      <w:pPr>
        <w:ind w:left="720"/>
        <w:rPr>
          <w:b/>
          <w:bCs/>
          <w:color w:val="000000"/>
          <w:sz w:val="22"/>
          <w:szCs w:val="22"/>
          <w:u w:val="single"/>
        </w:rPr>
      </w:pPr>
      <w:r w:rsidRPr="003B08FD">
        <w:rPr>
          <w:sz w:val="22"/>
          <w:szCs w:val="22"/>
        </w:rPr>
        <w:t xml:space="preserve">To address these issues </w:t>
      </w:r>
      <w:r w:rsidR="00DD568B" w:rsidRPr="003B08FD">
        <w:rPr>
          <w:sz w:val="22"/>
          <w:szCs w:val="22"/>
        </w:rPr>
        <w:t>underlying the TB epidemic in India, the RNTCP aims to develop a</w:t>
      </w:r>
      <w:r w:rsidR="007B2CB6" w:rsidRPr="003B08FD">
        <w:rPr>
          <w:sz w:val="22"/>
          <w:szCs w:val="22"/>
        </w:rPr>
        <w:t>nd</w:t>
      </w:r>
      <w:r w:rsidR="00DD568B" w:rsidRPr="003B08FD">
        <w:rPr>
          <w:sz w:val="22"/>
          <w:szCs w:val="22"/>
        </w:rPr>
        <w:t xml:space="preserve"> implement the following </w:t>
      </w:r>
      <w:r w:rsidR="007B2CB6" w:rsidRPr="003B08FD">
        <w:rPr>
          <w:sz w:val="22"/>
          <w:szCs w:val="22"/>
        </w:rPr>
        <w:t>initiatives and research priorities from the 2014 annual report</w:t>
      </w:r>
      <w:r w:rsidR="007B2CB6" w:rsidRPr="003B08FD">
        <w:rPr>
          <w:sz w:val="22"/>
          <w:szCs w:val="22"/>
        </w:rPr>
        <w:fldChar w:fldCharType="begin"/>
      </w:r>
      <w:r w:rsidR="007B2CB6" w:rsidRPr="003B08FD">
        <w:rPr>
          <w:sz w:val="22"/>
          <w:szCs w:val="22"/>
        </w:rPr>
        <w:instrText xml:space="preserve"> ADDIN ZOTERO_ITEM CSL_CITATION {"citationID":"ErpfyF8b","properties":{"formattedCitation":"{\\rtf \\super 15\\nosupersub{}}","plainCitation":"15"},"citationItems":[{"id":329,"uris":["http://zotero.org/users/1330146/items/F627JNJA"],"uri":["http://zotero.org/users/1330146/items/F627JNJA"],"itemData":{"id":329,"type":"report","title":"TB India 2014, Revised National TB Control Programme, Annual Status Report","publisher":"Central TB Division, Directorate General of Health Services, Ministry of Health and Family Welfare","publisher-place":"New Delhi, India","event-place":"New Delhi, India","URL":"http://www.tbcindia.nic.in/pdfs/TB%20INDIA%202014.pdf","author":[{"family":"Central TB Division, Directorate General of Health Services","given":""}],"issued":{"date-parts":[["2014",3]]}}}],"schema":"https://github.com/citation-style-language/schema/raw/master/csl-citation.json"} </w:instrText>
      </w:r>
      <w:r w:rsidR="007B2CB6" w:rsidRPr="003B08FD">
        <w:rPr>
          <w:sz w:val="22"/>
          <w:szCs w:val="22"/>
        </w:rPr>
        <w:fldChar w:fldCharType="separate"/>
      </w:r>
      <w:r w:rsidR="007B2CB6" w:rsidRPr="003B08FD">
        <w:rPr>
          <w:sz w:val="22"/>
          <w:szCs w:val="22"/>
          <w:vertAlign w:val="superscript"/>
        </w:rPr>
        <w:t>15</w:t>
      </w:r>
      <w:r w:rsidR="007B2CB6" w:rsidRPr="003B08FD">
        <w:rPr>
          <w:sz w:val="22"/>
          <w:szCs w:val="22"/>
        </w:rPr>
        <w:fldChar w:fldCharType="end"/>
      </w:r>
      <w:r w:rsidR="007B2CB6" w:rsidRPr="003B08FD">
        <w:rPr>
          <w:sz w:val="22"/>
          <w:szCs w:val="22"/>
        </w:rPr>
        <w:t>:</w:t>
      </w:r>
      <w:r w:rsidR="007B2CB6" w:rsidRPr="003B08FD">
        <w:rPr>
          <w:b/>
          <w:bCs/>
          <w:color w:val="000000"/>
          <w:sz w:val="22"/>
          <w:szCs w:val="22"/>
          <w:u w:val="single"/>
        </w:rPr>
        <w:t xml:space="preserve"> </w:t>
      </w:r>
    </w:p>
    <w:p w14:paraId="53D148B7" w14:textId="03E5C0B8" w:rsidR="00E002B7" w:rsidRPr="003B08FD" w:rsidRDefault="00E002B7" w:rsidP="003F2E67">
      <w:pPr>
        <w:pStyle w:val="ListParagraph"/>
        <w:numPr>
          <w:ilvl w:val="1"/>
          <w:numId w:val="26"/>
        </w:numPr>
        <w:rPr>
          <w:bCs/>
          <w:color w:val="000000"/>
          <w:sz w:val="22"/>
          <w:szCs w:val="22"/>
        </w:rPr>
      </w:pPr>
      <w:r w:rsidRPr="003B08FD">
        <w:rPr>
          <w:bCs/>
          <w:color w:val="000000"/>
          <w:sz w:val="22"/>
          <w:szCs w:val="22"/>
        </w:rPr>
        <w:t>Nationwide laboratory scale-up to strengthen culture and DST capabilities</w:t>
      </w:r>
    </w:p>
    <w:p w14:paraId="6EC7D93C" w14:textId="290C5304" w:rsidR="00E002B7" w:rsidRPr="003B08FD" w:rsidRDefault="001E63F3" w:rsidP="003F2E67">
      <w:pPr>
        <w:pStyle w:val="ListParagraph"/>
        <w:numPr>
          <w:ilvl w:val="1"/>
          <w:numId w:val="26"/>
        </w:numPr>
        <w:rPr>
          <w:bCs/>
          <w:color w:val="000000"/>
          <w:sz w:val="22"/>
          <w:szCs w:val="22"/>
        </w:rPr>
      </w:pPr>
      <w:r w:rsidRPr="003B08FD">
        <w:rPr>
          <w:bCs/>
          <w:color w:val="000000"/>
          <w:sz w:val="22"/>
          <w:szCs w:val="22"/>
        </w:rPr>
        <w:t>National TB drug-resistance survey</w:t>
      </w:r>
    </w:p>
    <w:p w14:paraId="39211DAE" w14:textId="77777777" w:rsidR="001E63F3" w:rsidRPr="003B08FD" w:rsidRDefault="001E63F3" w:rsidP="003F2E67">
      <w:pPr>
        <w:pStyle w:val="ListParagraph"/>
        <w:numPr>
          <w:ilvl w:val="1"/>
          <w:numId w:val="26"/>
        </w:numPr>
        <w:rPr>
          <w:bCs/>
          <w:color w:val="000000"/>
          <w:sz w:val="22"/>
          <w:szCs w:val="22"/>
        </w:rPr>
      </w:pPr>
      <w:r w:rsidRPr="003B08FD">
        <w:rPr>
          <w:bCs/>
          <w:color w:val="000000"/>
          <w:sz w:val="22"/>
          <w:szCs w:val="22"/>
        </w:rPr>
        <w:t>Increased TB/HIV collaborative activities via the National TB/HIV Coordination Committee</w:t>
      </w:r>
    </w:p>
    <w:p w14:paraId="79FE50B1" w14:textId="77777777" w:rsidR="001E63F3" w:rsidRPr="003B08FD" w:rsidRDefault="001E63F3" w:rsidP="003F2E67">
      <w:pPr>
        <w:pStyle w:val="ListParagraph"/>
        <w:numPr>
          <w:ilvl w:val="1"/>
          <w:numId w:val="26"/>
        </w:numPr>
        <w:rPr>
          <w:bCs/>
          <w:color w:val="000000"/>
          <w:sz w:val="22"/>
          <w:szCs w:val="22"/>
        </w:rPr>
      </w:pPr>
      <w:r w:rsidRPr="003B08FD">
        <w:rPr>
          <w:bCs/>
          <w:color w:val="000000"/>
          <w:sz w:val="22"/>
          <w:szCs w:val="22"/>
        </w:rPr>
        <w:t xml:space="preserve">Implementation of Isoniazid Preventative Therapy (IPT) </w:t>
      </w:r>
    </w:p>
    <w:p w14:paraId="58D99BDD" w14:textId="3FDE9EFC" w:rsidR="001E63F3" w:rsidRPr="003B08FD" w:rsidRDefault="001E63F3" w:rsidP="003F2E67">
      <w:pPr>
        <w:pStyle w:val="ListParagraph"/>
        <w:numPr>
          <w:ilvl w:val="1"/>
          <w:numId w:val="26"/>
        </w:numPr>
        <w:rPr>
          <w:bCs/>
          <w:color w:val="000000"/>
          <w:sz w:val="22"/>
          <w:szCs w:val="22"/>
        </w:rPr>
      </w:pPr>
      <w:r w:rsidRPr="003B08FD">
        <w:rPr>
          <w:bCs/>
          <w:color w:val="000000"/>
          <w:sz w:val="22"/>
          <w:szCs w:val="22"/>
        </w:rPr>
        <w:t>Prioritization of Xpert MTB/RIF to all presumptive TB cases among people living with HIV for early diagnosis of TB</w:t>
      </w:r>
      <w:r w:rsidR="00AE5A47" w:rsidRPr="003B08FD">
        <w:rPr>
          <w:bCs/>
          <w:color w:val="000000"/>
          <w:sz w:val="22"/>
          <w:szCs w:val="22"/>
        </w:rPr>
        <w:t xml:space="preserve"> and drug resistance</w:t>
      </w:r>
      <w:r w:rsidRPr="003B08FD">
        <w:rPr>
          <w:bCs/>
          <w:color w:val="000000"/>
          <w:sz w:val="22"/>
          <w:szCs w:val="22"/>
        </w:rPr>
        <w:t xml:space="preserve"> </w:t>
      </w:r>
    </w:p>
    <w:p w14:paraId="5A860A5A" w14:textId="34EB0C3B" w:rsidR="00AE5A47" w:rsidRPr="003B08FD" w:rsidRDefault="00AE5A47" w:rsidP="003F2E67">
      <w:pPr>
        <w:pStyle w:val="ListParagraph"/>
        <w:numPr>
          <w:ilvl w:val="1"/>
          <w:numId w:val="26"/>
        </w:numPr>
        <w:rPr>
          <w:bCs/>
          <w:color w:val="000000"/>
          <w:sz w:val="22"/>
          <w:szCs w:val="22"/>
        </w:rPr>
      </w:pPr>
      <w:r w:rsidRPr="003B08FD">
        <w:rPr>
          <w:bCs/>
          <w:color w:val="000000"/>
          <w:sz w:val="22"/>
          <w:szCs w:val="22"/>
        </w:rPr>
        <w:t>Improved HIV testing of patients with TB and presumptive TB through provider initiated testing and counseling (PITC)</w:t>
      </w:r>
    </w:p>
    <w:p w14:paraId="6348129C" w14:textId="551249CA" w:rsidR="00AE5A47" w:rsidRPr="003B08FD" w:rsidRDefault="00AE5A47" w:rsidP="003F2E67">
      <w:pPr>
        <w:pStyle w:val="ListParagraph"/>
        <w:numPr>
          <w:ilvl w:val="1"/>
          <w:numId w:val="26"/>
        </w:numPr>
        <w:rPr>
          <w:bCs/>
          <w:color w:val="000000"/>
          <w:sz w:val="22"/>
          <w:szCs w:val="22"/>
        </w:rPr>
      </w:pPr>
      <w:r w:rsidRPr="003B08FD">
        <w:rPr>
          <w:bCs/>
          <w:color w:val="000000"/>
          <w:sz w:val="22"/>
          <w:szCs w:val="22"/>
        </w:rPr>
        <w:t xml:space="preserve">Improved access to </w:t>
      </w:r>
      <w:r w:rsidR="007D1EE0" w:rsidRPr="003B08FD">
        <w:rPr>
          <w:bCs/>
          <w:color w:val="000000"/>
          <w:sz w:val="22"/>
          <w:szCs w:val="22"/>
        </w:rPr>
        <w:t xml:space="preserve">diagnostic and treatment services for </w:t>
      </w:r>
      <w:r w:rsidRPr="003B08FD">
        <w:rPr>
          <w:bCs/>
          <w:color w:val="000000"/>
          <w:sz w:val="22"/>
          <w:szCs w:val="22"/>
        </w:rPr>
        <w:t xml:space="preserve">TB </w:t>
      </w:r>
    </w:p>
    <w:p w14:paraId="269C1ED1" w14:textId="3165E392" w:rsidR="004A16DF" w:rsidRPr="003B08FD" w:rsidRDefault="004A16DF" w:rsidP="003F2E67">
      <w:pPr>
        <w:pStyle w:val="ListParagraph"/>
        <w:numPr>
          <w:ilvl w:val="1"/>
          <w:numId w:val="26"/>
        </w:numPr>
        <w:rPr>
          <w:bCs/>
          <w:color w:val="000000"/>
          <w:sz w:val="22"/>
          <w:szCs w:val="22"/>
        </w:rPr>
      </w:pPr>
      <w:r w:rsidRPr="003B08FD">
        <w:rPr>
          <w:bCs/>
          <w:color w:val="000000"/>
          <w:sz w:val="22"/>
          <w:szCs w:val="22"/>
        </w:rPr>
        <w:t>Improved programmatic management of drug resistance (MDT)</w:t>
      </w:r>
      <w:r w:rsidR="005C4365" w:rsidRPr="003B08FD">
        <w:rPr>
          <w:bCs/>
          <w:color w:val="000000"/>
          <w:sz w:val="22"/>
          <w:szCs w:val="22"/>
        </w:rPr>
        <w:t xml:space="preserve"> through increased universal access to free quality anti-TB drugs across India</w:t>
      </w:r>
    </w:p>
    <w:p w14:paraId="2E627274" w14:textId="2156D1DD" w:rsidR="00477771" w:rsidRPr="003B08FD" w:rsidRDefault="005C4365" w:rsidP="007B2CB6">
      <w:pPr>
        <w:pStyle w:val="ListParagraph"/>
        <w:numPr>
          <w:ilvl w:val="1"/>
          <w:numId w:val="26"/>
        </w:numPr>
        <w:rPr>
          <w:bCs/>
          <w:color w:val="000000"/>
          <w:sz w:val="22"/>
          <w:szCs w:val="22"/>
        </w:rPr>
      </w:pPr>
      <w:r w:rsidRPr="003B08FD">
        <w:rPr>
          <w:bCs/>
          <w:color w:val="000000"/>
          <w:sz w:val="22"/>
          <w:szCs w:val="22"/>
        </w:rPr>
        <w:t xml:space="preserve">Implementation of </w:t>
      </w:r>
      <w:proofErr w:type="spellStart"/>
      <w:r w:rsidRPr="003B08FD">
        <w:rPr>
          <w:bCs/>
          <w:color w:val="000000"/>
          <w:sz w:val="22"/>
          <w:szCs w:val="22"/>
        </w:rPr>
        <w:t>Nikshay</w:t>
      </w:r>
      <w:proofErr w:type="spellEnd"/>
      <w:r w:rsidRPr="003B08FD">
        <w:rPr>
          <w:bCs/>
          <w:color w:val="000000"/>
          <w:sz w:val="22"/>
          <w:szCs w:val="22"/>
        </w:rPr>
        <w:t xml:space="preserve"> case based online software for TB surveillance reporting and recording </w:t>
      </w:r>
    </w:p>
    <w:p w14:paraId="4371294A" w14:textId="77777777" w:rsidR="00302E98" w:rsidRPr="003B08FD" w:rsidRDefault="00302E98" w:rsidP="003B08FD">
      <w:pPr>
        <w:rPr>
          <w:bCs/>
          <w:color w:val="000000"/>
          <w:sz w:val="22"/>
          <w:szCs w:val="22"/>
        </w:rPr>
      </w:pPr>
    </w:p>
    <w:p w14:paraId="53B78B8B" w14:textId="6BF7BFE3" w:rsidR="00302E98" w:rsidRPr="003B08FD" w:rsidRDefault="00302E98" w:rsidP="00302E98">
      <w:pPr>
        <w:pStyle w:val="ListParagraph"/>
        <w:rPr>
          <w:b/>
          <w:bCs/>
          <w:color w:val="000000"/>
          <w:sz w:val="22"/>
          <w:szCs w:val="22"/>
          <w:u w:val="single"/>
        </w:rPr>
      </w:pPr>
      <w:r w:rsidRPr="003B08FD">
        <w:rPr>
          <w:b/>
          <w:bCs/>
          <w:color w:val="000000"/>
          <w:sz w:val="22"/>
          <w:szCs w:val="22"/>
          <w:u w:val="single"/>
        </w:rPr>
        <w:t xml:space="preserve">Implementation of the NSP </w:t>
      </w:r>
    </w:p>
    <w:p w14:paraId="5F767A8D" w14:textId="1C5525FE" w:rsidR="007D1EE0" w:rsidRPr="003B08FD" w:rsidRDefault="00280281" w:rsidP="000A2846">
      <w:pPr>
        <w:pStyle w:val="ListParagraph"/>
        <w:rPr>
          <w:sz w:val="22"/>
          <w:szCs w:val="22"/>
        </w:rPr>
      </w:pPr>
      <w:r w:rsidRPr="003B08FD">
        <w:rPr>
          <w:sz w:val="22"/>
          <w:szCs w:val="22"/>
        </w:rPr>
        <w:t>India has committed $100 million to scale-up of Xpert within the country and is currently the second leading procurer of the diagnostic technology with 32 testing sites.</w:t>
      </w:r>
      <w:r w:rsidRPr="003B08FD">
        <w:rPr>
          <w:sz w:val="22"/>
          <w:szCs w:val="22"/>
        </w:rPr>
        <w:fldChar w:fldCharType="begin"/>
      </w:r>
      <w:r w:rsidR="000515DB" w:rsidRPr="003B08FD">
        <w:rPr>
          <w:sz w:val="22"/>
          <w:szCs w:val="22"/>
        </w:rPr>
        <w:instrText xml:space="preserve"> ADDIN ZOTERO_ITEM CSL_CITATION {"citationID":"47jCnhgT","properties":{"formattedCitation":"{\\rtf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Pr="003B08FD">
        <w:rPr>
          <w:sz w:val="22"/>
          <w:szCs w:val="22"/>
        </w:rPr>
        <w:fldChar w:fldCharType="separate"/>
      </w:r>
      <w:r w:rsidR="000515DB" w:rsidRPr="003B08FD">
        <w:rPr>
          <w:sz w:val="22"/>
          <w:szCs w:val="22"/>
          <w:vertAlign w:val="superscript"/>
        </w:rPr>
        <w:t>2</w:t>
      </w:r>
      <w:r w:rsidRPr="003B08FD">
        <w:rPr>
          <w:sz w:val="22"/>
          <w:szCs w:val="22"/>
        </w:rPr>
        <w:fldChar w:fldCharType="end"/>
      </w:r>
      <w:proofErr w:type="gramStart"/>
      <w:r w:rsidRPr="003B08FD">
        <w:rPr>
          <w:sz w:val="22"/>
          <w:szCs w:val="22"/>
        </w:rPr>
        <w:t xml:space="preserve"> </w:t>
      </w:r>
      <w:r w:rsidR="00FB192D" w:rsidRPr="003B08FD">
        <w:rPr>
          <w:sz w:val="22"/>
          <w:szCs w:val="22"/>
        </w:rPr>
        <w:t xml:space="preserve"> In</w:t>
      </w:r>
      <w:proofErr w:type="gramEnd"/>
      <w:r w:rsidR="00FB192D" w:rsidRPr="003B08FD">
        <w:rPr>
          <w:sz w:val="22"/>
          <w:szCs w:val="22"/>
        </w:rPr>
        <w:t xml:space="preserve"> 2014, the RNCTP completed a feasibility study on introducing Xpert across 18 Tuberculosis Units in 12 states under programmatic conditions.</w:t>
      </w:r>
      <w:r w:rsidR="008705DC" w:rsidRPr="003B08FD">
        <w:rPr>
          <w:sz w:val="22"/>
          <w:szCs w:val="22"/>
        </w:rPr>
        <w:t xml:space="preserve">  The RNTCP is currently using Xpert for the diagnosis of TB and MDR TB in high-risk populations such as HIV-infected individuals and pediatric patients.</w:t>
      </w:r>
      <w:r w:rsidR="008705DC" w:rsidRPr="003B08FD">
        <w:rPr>
          <w:sz w:val="22"/>
          <w:szCs w:val="22"/>
        </w:rPr>
        <w:fldChar w:fldCharType="begin"/>
      </w:r>
      <w:r w:rsidR="008705DC" w:rsidRPr="003B08FD">
        <w:rPr>
          <w:sz w:val="22"/>
          <w:szCs w:val="22"/>
        </w:rPr>
        <w:instrText xml:space="preserve"> ADDIN ZOTERO_ITEM CSL_CITATION {"citationID":"cn6ucrtk5","properties":{"formattedCitation":"{\\rtf \\super 15\\nosupersub{}}","plainCitation":"15"},"citationItems":[{"id":329,"uris":["http://zotero.org/users/1330146/items/F627JNJA"],"uri":["http://zotero.org/users/1330146/items/F627JNJA"],"itemData":{"id":329,"type":"report","title":"TB India 2014, Revised National TB Control Programme, Annual Status Report","publisher":"Central TB Division, Directorate General of Health Services, Ministry of Health and Family Welfare","publisher-place":"New Delhi, India","event-place":"New Delhi, India","URL":"http://www.tbcindia.nic.in/pdfs/TB%20INDIA%202014.pdf","author":[{"family":"Central TB Division, Directorate General of Health Services","given":""}],"issued":{"date-parts":[["2014",3]]}}}],"schema":"https://github.com/citation-style-language/schema/raw/master/csl-citation.json"} </w:instrText>
      </w:r>
      <w:r w:rsidR="008705DC" w:rsidRPr="003B08FD">
        <w:rPr>
          <w:sz w:val="22"/>
          <w:szCs w:val="22"/>
        </w:rPr>
        <w:fldChar w:fldCharType="separate"/>
      </w:r>
      <w:r w:rsidR="008705DC" w:rsidRPr="003B08FD">
        <w:rPr>
          <w:sz w:val="22"/>
          <w:szCs w:val="22"/>
          <w:vertAlign w:val="superscript"/>
        </w:rPr>
        <w:t>15</w:t>
      </w:r>
      <w:r w:rsidR="008705DC" w:rsidRPr="003B08FD">
        <w:rPr>
          <w:sz w:val="22"/>
          <w:szCs w:val="22"/>
        </w:rPr>
        <w:fldChar w:fldCharType="end"/>
      </w:r>
      <w:proofErr w:type="gramStart"/>
      <w:r w:rsidR="008705DC" w:rsidRPr="003B08FD">
        <w:rPr>
          <w:sz w:val="22"/>
          <w:szCs w:val="22"/>
        </w:rPr>
        <w:t xml:space="preserve">  Further</w:t>
      </w:r>
      <w:proofErr w:type="gramEnd"/>
      <w:r w:rsidR="008705DC" w:rsidRPr="003B08FD">
        <w:rPr>
          <w:sz w:val="22"/>
          <w:szCs w:val="22"/>
        </w:rPr>
        <w:t>, the RNCTP initiated the RNTCP TB Xpert Project with support form UNITAID, WHO, and Stop TB Partnership to provide rapid decentralized diagnosis of MDR TB.</w:t>
      </w:r>
      <w:r w:rsidR="008705DC" w:rsidRPr="003B08FD">
        <w:rPr>
          <w:sz w:val="22"/>
          <w:szCs w:val="22"/>
        </w:rPr>
        <w:fldChar w:fldCharType="begin"/>
      </w:r>
      <w:r w:rsidR="008705DC" w:rsidRPr="003B08FD">
        <w:rPr>
          <w:sz w:val="22"/>
          <w:szCs w:val="22"/>
        </w:rPr>
        <w:instrText xml:space="preserve"> ADDIN ZOTERO_ITEM CSL_CITATION {"citationID":"2cqqhki988","properties":{"formattedCitation":"{\\rtf \\super 15\\nosupersub{}}","plainCitation":"15"},"citationItems":[{"id":329,"uris":["http://zotero.org/users/1330146/items/F627JNJA"],"uri":["http://zotero.org/users/1330146/items/F627JNJA"],"itemData":{"id":329,"type":"report","title":"TB India 2014, Revised National TB Control Programme, Annual Status Report","publisher":"Central TB Division, Directorate General of Health Services, Ministry of Health and Family Welfare","publisher-place":"New Delhi, India","event-place":"New Delhi, India","URL":"http://www.tbcindia.nic.in/pdfs/TB%20INDIA%202014.pdf","author":[{"family":"Central TB Division, Directorate General of Health Services","given":""}],"issued":{"date-parts":[["2014",3]]}}}],"schema":"https://github.com/citation-style-language/schema/raw/master/csl-citation.json"} </w:instrText>
      </w:r>
      <w:r w:rsidR="008705DC" w:rsidRPr="003B08FD">
        <w:rPr>
          <w:sz w:val="22"/>
          <w:szCs w:val="22"/>
        </w:rPr>
        <w:fldChar w:fldCharType="separate"/>
      </w:r>
      <w:r w:rsidR="008705DC" w:rsidRPr="003B08FD">
        <w:rPr>
          <w:sz w:val="22"/>
          <w:szCs w:val="22"/>
          <w:vertAlign w:val="superscript"/>
        </w:rPr>
        <w:t>15</w:t>
      </w:r>
      <w:r w:rsidR="008705DC" w:rsidRPr="003B08FD">
        <w:rPr>
          <w:sz w:val="22"/>
          <w:szCs w:val="22"/>
        </w:rPr>
        <w:fldChar w:fldCharType="end"/>
      </w:r>
      <w:proofErr w:type="gramStart"/>
      <w:r w:rsidR="008705DC" w:rsidRPr="003B08FD">
        <w:rPr>
          <w:sz w:val="22"/>
          <w:szCs w:val="22"/>
        </w:rPr>
        <w:t xml:space="preserve">  Laboratory</w:t>
      </w:r>
      <w:proofErr w:type="gramEnd"/>
      <w:r w:rsidR="008705DC" w:rsidRPr="003B08FD">
        <w:rPr>
          <w:sz w:val="22"/>
          <w:szCs w:val="22"/>
        </w:rPr>
        <w:t xml:space="preserve"> sites are </w:t>
      </w:r>
      <w:r w:rsidR="00302E98" w:rsidRPr="003B08FD">
        <w:rPr>
          <w:sz w:val="22"/>
          <w:szCs w:val="22"/>
        </w:rPr>
        <w:t>also implementing a mechanism to adopt public-private mix models to provide diagnosis of TB and MRD TB in the private sector through this initiative.</w:t>
      </w:r>
      <w:r w:rsidR="00302E98" w:rsidRPr="003B08FD">
        <w:rPr>
          <w:sz w:val="22"/>
          <w:szCs w:val="22"/>
        </w:rPr>
        <w:fldChar w:fldCharType="begin"/>
      </w:r>
      <w:r w:rsidR="00302E98" w:rsidRPr="003B08FD">
        <w:rPr>
          <w:sz w:val="22"/>
          <w:szCs w:val="22"/>
        </w:rPr>
        <w:instrText xml:space="preserve"> ADDIN ZOTERO_ITEM CSL_CITATION {"citationID":"1eim1u49bt","properties":{"formattedCitation":"{\\rtf \\super 15\\nosupersub{}}","plainCitation":"15"},"citationItems":[{"id":329,"uris":["http://zotero.org/users/1330146/items/F627JNJA"],"uri":["http://zotero.org/users/1330146/items/F627JNJA"],"itemData":{"id":329,"type":"report","title":"TB India 2014, Revised National TB Control Programme, Annual Status Report","publisher":"Central TB Division, Directorate General of Health Services, Ministry of Health and Family Welfare","publisher-place":"New Delhi, India","event-place":"New Delhi, India","URL":"http://www.tbcindia.nic.in/pdfs/TB%20INDIA%202014.pdf","author":[{"family":"Central TB Division, Directorate General of Health Services","given":""}],"issued":{"date-parts":[["2014",3]]}}}],"schema":"https://github.com/citation-style-language/schema/raw/master/csl-citation.json"} </w:instrText>
      </w:r>
      <w:r w:rsidR="00302E98" w:rsidRPr="003B08FD">
        <w:rPr>
          <w:sz w:val="22"/>
          <w:szCs w:val="22"/>
        </w:rPr>
        <w:fldChar w:fldCharType="separate"/>
      </w:r>
      <w:r w:rsidR="00302E98" w:rsidRPr="003B08FD">
        <w:rPr>
          <w:sz w:val="22"/>
          <w:szCs w:val="22"/>
          <w:vertAlign w:val="superscript"/>
        </w:rPr>
        <w:t>15</w:t>
      </w:r>
      <w:r w:rsidR="00302E98" w:rsidRPr="003B08FD">
        <w:rPr>
          <w:sz w:val="22"/>
          <w:szCs w:val="22"/>
        </w:rPr>
        <w:fldChar w:fldCharType="end"/>
      </w:r>
    </w:p>
    <w:p w14:paraId="63EC1CBC" w14:textId="77777777" w:rsidR="00F95CE8" w:rsidRPr="003B08FD" w:rsidRDefault="00F95CE8" w:rsidP="004202B5">
      <w:pPr>
        <w:pStyle w:val="ListParagraph"/>
        <w:rPr>
          <w:b/>
          <w:bCs/>
          <w:color w:val="000000"/>
          <w:sz w:val="22"/>
          <w:szCs w:val="22"/>
          <w:u w:val="single"/>
        </w:rPr>
      </w:pPr>
    </w:p>
    <w:p w14:paraId="74173342" w14:textId="276F17FB" w:rsidR="00F95CE8" w:rsidRPr="003B08FD" w:rsidRDefault="00F95CE8" w:rsidP="004202B5">
      <w:pPr>
        <w:pStyle w:val="ListParagraph"/>
        <w:rPr>
          <w:b/>
          <w:bCs/>
          <w:color w:val="000000"/>
          <w:sz w:val="22"/>
          <w:szCs w:val="22"/>
          <w:u w:val="single"/>
        </w:rPr>
      </w:pPr>
      <w:r w:rsidRPr="003B08FD">
        <w:rPr>
          <w:b/>
          <w:bCs/>
          <w:color w:val="000000"/>
          <w:sz w:val="22"/>
          <w:szCs w:val="22"/>
          <w:u w:val="single"/>
        </w:rPr>
        <w:t xml:space="preserve">Funding request justification </w:t>
      </w:r>
    </w:p>
    <w:p w14:paraId="099F46E3" w14:textId="78411C07" w:rsidR="000A2846" w:rsidRPr="000C55B3" w:rsidRDefault="00B12813" w:rsidP="000C55B3">
      <w:pPr>
        <w:pStyle w:val="ListParagraph"/>
        <w:rPr>
          <w:sz w:val="22"/>
          <w:szCs w:val="22"/>
        </w:rPr>
      </w:pPr>
      <w:r>
        <w:rPr>
          <w:sz w:val="22"/>
          <w:szCs w:val="22"/>
        </w:rPr>
        <w:t>The objective of this funding request is to scale-up the national TB response, specifically to expand coverage and improve access to TB diagnostic testing and treatment services</w:t>
      </w:r>
      <w:r w:rsidR="000C55B3">
        <w:rPr>
          <w:sz w:val="22"/>
          <w:szCs w:val="22"/>
        </w:rPr>
        <w:t xml:space="preserve"> by improving laboratory capacity for rapid diagnosis of TB using the Xpert MTB/RIF assay</w:t>
      </w:r>
      <w:r>
        <w:rPr>
          <w:sz w:val="22"/>
          <w:szCs w:val="22"/>
        </w:rPr>
        <w:t>.</w:t>
      </w:r>
      <w:r w:rsidR="000C55B3">
        <w:rPr>
          <w:sz w:val="22"/>
          <w:szCs w:val="22"/>
        </w:rPr>
        <w:t xml:space="preserve">  </w:t>
      </w:r>
      <w:r w:rsidR="00302E98" w:rsidRPr="000C55B3">
        <w:rPr>
          <w:sz w:val="22"/>
          <w:szCs w:val="22"/>
        </w:rPr>
        <w:t>By improving and increasing TB diagnosis in India’s health sectors, the RNTCP aims to increase the number of patients receiving timely and effective treatment, thus ultimately reducing the burden of TB transmission and disease in India.  However, t</w:t>
      </w:r>
      <w:r w:rsidR="00F95CE8" w:rsidRPr="000C55B3">
        <w:rPr>
          <w:sz w:val="22"/>
          <w:szCs w:val="22"/>
        </w:rPr>
        <w:t xml:space="preserve">he overall </w:t>
      </w:r>
      <w:r w:rsidR="00302E98" w:rsidRPr="000C55B3">
        <w:rPr>
          <w:sz w:val="22"/>
          <w:szCs w:val="22"/>
        </w:rPr>
        <w:t>impact</w:t>
      </w:r>
      <w:r w:rsidR="00F95CE8" w:rsidRPr="000C55B3">
        <w:rPr>
          <w:sz w:val="22"/>
          <w:szCs w:val="22"/>
        </w:rPr>
        <w:t xml:space="preserve"> of implementing new diagnostic tools </w:t>
      </w:r>
      <w:r w:rsidR="00302E98" w:rsidRPr="000C55B3">
        <w:rPr>
          <w:sz w:val="22"/>
          <w:szCs w:val="22"/>
        </w:rPr>
        <w:t xml:space="preserve">countrywide is still unknown.  </w:t>
      </w:r>
      <w:r w:rsidR="000A2846" w:rsidRPr="000C55B3">
        <w:rPr>
          <w:sz w:val="22"/>
          <w:szCs w:val="22"/>
        </w:rPr>
        <w:t>I</w:t>
      </w:r>
      <w:r w:rsidR="00F95CE8" w:rsidRPr="000C55B3">
        <w:rPr>
          <w:sz w:val="22"/>
          <w:szCs w:val="22"/>
        </w:rPr>
        <w:t xml:space="preserve">t is unclear whether the impact of India’s investment in Xpert can be maximized by deployment in the public sector or by providing private providers with access to the test. It is also unclear if tests like Xpert will have much impact if they are not implemented as point-of-care testing (POCT) programs whereby results are used for rapid, same-day treatment initiation. </w:t>
      </w:r>
      <w:r w:rsidR="000A2846" w:rsidRPr="000C55B3">
        <w:rPr>
          <w:sz w:val="22"/>
          <w:szCs w:val="22"/>
        </w:rPr>
        <w:t xml:space="preserve"> </w:t>
      </w:r>
    </w:p>
    <w:p w14:paraId="4796D12A" w14:textId="77777777" w:rsidR="000A2846" w:rsidRPr="003B08FD" w:rsidRDefault="000A2846" w:rsidP="000A2846">
      <w:pPr>
        <w:pStyle w:val="ListParagraph"/>
        <w:rPr>
          <w:sz w:val="22"/>
          <w:szCs w:val="22"/>
        </w:rPr>
      </w:pPr>
    </w:p>
    <w:p w14:paraId="74DD2496" w14:textId="569B8F37" w:rsidR="000C55B3" w:rsidRPr="007D28C2" w:rsidRDefault="000A2846" w:rsidP="007D28C2">
      <w:pPr>
        <w:pStyle w:val="ListParagraph"/>
        <w:rPr>
          <w:sz w:val="22"/>
          <w:szCs w:val="22"/>
        </w:rPr>
      </w:pPr>
      <w:r w:rsidRPr="003B08FD">
        <w:rPr>
          <w:sz w:val="22"/>
          <w:szCs w:val="22"/>
        </w:rPr>
        <w:t xml:space="preserve">To explore the potential impact of implementation of Xpert </w:t>
      </w:r>
      <w:r w:rsidR="00F95CE8" w:rsidRPr="003B08FD">
        <w:rPr>
          <w:sz w:val="22"/>
          <w:szCs w:val="22"/>
        </w:rPr>
        <w:t>under different conditions within the existing healthcare infrastructure</w:t>
      </w:r>
      <w:r w:rsidRPr="003B08FD">
        <w:rPr>
          <w:sz w:val="22"/>
          <w:szCs w:val="22"/>
        </w:rPr>
        <w:t>, the FlexDx TB Model</w:t>
      </w:r>
      <w:r w:rsidRPr="003B08FD">
        <w:rPr>
          <w:sz w:val="22"/>
          <w:szCs w:val="22"/>
        </w:rPr>
        <w:fldChar w:fldCharType="begin"/>
      </w:r>
      <w:r w:rsidR="00200D86">
        <w:rPr>
          <w:sz w:val="22"/>
          <w:szCs w:val="22"/>
        </w:rPr>
        <w:instrText xml:space="preserve"> ADDIN ZOTERO_ITEM CSL_CITATION {"citationID":"ZLJ9mC4g","properties":{"formattedCitation":"{\\rtf \\super 16,17\\nosupersub{}}","plainCitation":"16,17"},"citationItems":[{"id":328,"uris":["http://zotero.org/users/1330146/items/5FX5VD2X"],"uri":["http://zotero.org/users/1330146/items/5FX5VD2X"],"itemData":{"id":328,"type":"book","title":"FlexDx: Xpert Scale-Up, A user-friendly open source transmission model of TB","publisher":"Johns Hopkins Bloomberg School of Public Health","publisher-place":"Baltimore, MD, USA","version":"0.3","event-place":"Baltimore, MD, USA","URL":"https://flexdx2.modeltb.org","shortTitle":"FlexDx TB Model","issued":{"date-parts":[["2014"]]},"accessed":{"date-parts":[["2014",9,22]]}}},{"id":326,"uris":["http://zotero.org/users/1330146/items/2X9SVA6B"],"uri":["http://zotero.org/users/1330146/items/2X9SVA6B"],"itemData":{"id":326,"type":"article-journal","title":"A user-friendly, open-source tool to project impact and cost of diagnostic tests for tuberculosis","container-title":"eLife","page":"e02565","source":"elifesciences.org","abstract":"Most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 To Top\nMost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conditions.","URL":"http://elifesciences.org/content/early/2014/06/04/eLife.02565","DOI":"10.7554/eLife.02565","ISSN":"2050-084X","note":"Most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conditions.","journalAbbreviation":"eLife Sciences","language":"en","author":[{"family":"Dowdy","given":"David W."},{"family":"Andrews","given":"Jason R."},{"family":"Dodd","given":"Peter J."},{"family":"Gilman","given":"Robert H."}],"issued":{"date-parts":[["2014",6,4]]},"accessed":{"date-parts":[["2014",9,22]]}}}],"schema":"https://github.com/citation-style-language/schema/raw/master/csl-citation.json"} </w:instrText>
      </w:r>
      <w:r w:rsidRPr="003B08FD">
        <w:rPr>
          <w:sz w:val="22"/>
          <w:szCs w:val="22"/>
        </w:rPr>
        <w:fldChar w:fldCharType="separate"/>
      </w:r>
      <w:r w:rsidR="00200D86" w:rsidRPr="00200D86">
        <w:rPr>
          <w:sz w:val="22"/>
          <w:vertAlign w:val="superscript"/>
        </w:rPr>
        <w:t>16,17</w:t>
      </w:r>
      <w:r w:rsidRPr="003B08FD">
        <w:rPr>
          <w:sz w:val="22"/>
          <w:szCs w:val="22"/>
        </w:rPr>
        <w:fldChar w:fldCharType="end"/>
      </w:r>
      <w:r w:rsidRPr="003B08FD">
        <w:rPr>
          <w:sz w:val="22"/>
          <w:szCs w:val="22"/>
        </w:rPr>
        <w:t xml:space="preserve"> </w:t>
      </w:r>
      <w:r w:rsidR="003B08FD">
        <w:rPr>
          <w:sz w:val="22"/>
          <w:szCs w:val="22"/>
        </w:rPr>
        <w:t xml:space="preserve">was used </w:t>
      </w:r>
      <w:r w:rsidRPr="003B08FD">
        <w:rPr>
          <w:sz w:val="22"/>
          <w:szCs w:val="22"/>
        </w:rPr>
        <w:t>to estimate the projected impact of nine different diagnostic strategies for implementation and scale-up of Xpert</w:t>
      </w:r>
      <w:r w:rsidR="00F95CE8" w:rsidRPr="003B08FD">
        <w:rPr>
          <w:sz w:val="22"/>
          <w:szCs w:val="22"/>
        </w:rPr>
        <w:t xml:space="preserve">. </w:t>
      </w:r>
      <w:r w:rsidRPr="003B08FD">
        <w:rPr>
          <w:sz w:val="22"/>
          <w:szCs w:val="22"/>
        </w:rPr>
        <w:t xml:space="preserve"> </w:t>
      </w:r>
      <w:r w:rsidR="000C55B3">
        <w:rPr>
          <w:sz w:val="22"/>
          <w:szCs w:val="22"/>
        </w:rPr>
        <w:t xml:space="preserve">The strategies include: </w:t>
      </w:r>
      <w:r w:rsidR="00AF1B55">
        <w:rPr>
          <w:sz w:val="22"/>
          <w:szCs w:val="22"/>
        </w:rPr>
        <w:t>0</w:t>
      </w:r>
      <w:r w:rsidR="000C55B3">
        <w:rPr>
          <w:sz w:val="22"/>
          <w:szCs w:val="22"/>
        </w:rPr>
        <w:t>) sputum smear microscopy for all patients</w:t>
      </w:r>
      <w:r w:rsidR="007D28C2">
        <w:rPr>
          <w:sz w:val="22"/>
          <w:szCs w:val="22"/>
        </w:rPr>
        <w:t xml:space="preserve"> (baseline); </w:t>
      </w:r>
      <w:r w:rsidR="000C55B3">
        <w:rPr>
          <w:sz w:val="22"/>
          <w:szCs w:val="22"/>
        </w:rPr>
        <w:t xml:space="preserve">sputum smear </w:t>
      </w:r>
      <w:r w:rsidR="007D28C2">
        <w:rPr>
          <w:sz w:val="22"/>
          <w:szCs w:val="22"/>
        </w:rPr>
        <w:t xml:space="preserve">for all patients plus: </w:t>
      </w:r>
      <w:r w:rsidR="00AF1B55">
        <w:rPr>
          <w:sz w:val="22"/>
          <w:szCs w:val="22"/>
        </w:rPr>
        <w:t>1</w:t>
      </w:r>
      <w:r w:rsidR="000C55B3" w:rsidRPr="000C55B3">
        <w:rPr>
          <w:sz w:val="22"/>
          <w:szCs w:val="22"/>
        </w:rPr>
        <w:t>)</w:t>
      </w:r>
      <w:r w:rsidR="000C55B3">
        <w:rPr>
          <w:sz w:val="22"/>
          <w:szCs w:val="22"/>
        </w:rPr>
        <w:t xml:space="preserve"> </w:t>
      </w:r>
      <w:r w:rsidR="000C55B3" w:rsidRPr="000C55B3">
        <w:rPr>
          <w:sz w:val="22"/>
          <w:szCs w:val="22"/>
        </w:rPr>
        <w:t>Xpert for smear-pos</w:t>
      </w:r>
      <w:r w:rsidR="000C55B3">
        <w:rPr>
          <w:sz w:val="22"/>
          <w:szCs w:val="22"/>
        </w:rPr>
        <w:t>itive patients,</w:t>
      </w:r>
      <w:r w:rsidR="00AF1B55">
        <w:rPr>
          <w:sz w:val="22"/>
          <w:szCs w:val="22"/>
        </w:rPr>
        <w:t xml:space="preserve"> 2</w:t>
      </w:r>
      <w:r w:rsidR="000C55B3">
        <w:rPr>
          <w:sz w:val="22"/>
          <w:szCs w:val="22"/>
        </w:rPr>
        <w:t>)</w:t>
      </w:r>
      <w:r w:rsidR="007D28C2">
        <w:rPr>
          <w:sz w:val="22"/>
          <w:szCs w:val="22"/>
        </w:rPr>
        <w:t xml:space="preserve"> Xpert for HIV-infected individuals, </w:t>
      </w:r>
      <w:r w:rsidR="00AF1B55">
        <w:rPr>
          <w:sz w:val="22"/>
          <w:szCs w:val="22"/>
        </w:rPr>
        <w:t>3</w:t>
      </w:r>
      <w:r w:rsidR="007D28C2">
        <w:rPr>
          <w:sz w:val="22"/>
          <w:szCs w:val="22"/>
        </w:rPr>
        <w:t xml:space="preserve">) only </w:t>
      </w:r>
      <w:r w:rsidR="000C55B3" w:rsidRPr="000C55B3">
        <w:rPr>
          <w:sz w:val="22"/>
          <w:szCs w:val="22"/>
        </w:rPr>
        <w:t>Xpert for previously treated</w:t>
      </w:r>
      <w:r w:rsidR="007D28C2">
        <w:rPr>
          <w:sz w:val="22"/>
          <w:szCs w:val="22"/>
        </w:rPr>
        <w:t xml:space="preserve"> patients, </w:t>
      </w:r>
      <w:r w:rsidR="00AF1B55">
        <w:rPr>
          <w:sz w:val="22"/>
          <w:szCs w:val="22"/>
        </w:rPr>
        <w:t>4</w:t>
      </w:r>
      <w:r w:rsidR="007D28C2">
        <w:rPr>
          <w:sz w:val="22"/>
          <w:szCs w:val="22"/>
        </w:rPr>
        <w:t>)</w:t>
      </w:r>
      <w:r w:rsidR="000C55B3" w:rsidRPr="000C55B3">
        <w:rPr>
          <w:sz w:val="22"/>
          <w:szCs w:val="22"/>
        </w:rPr>
        <w:t xml:space="preserve"> Xpert for </w:t>
      </w:r>
      <w:r w:rsidR="007D28C2">
        <w:rPr>
          <w:sz w:val="22"/>
          <w:szCs w:val="22"/>
        </w:rPr>
        <w:t>smear negative</w:t>
      </w:r>
      <w:r w:rsidR="000C55B3" w:rsidRPr="000C55B3">
        <w:rPr>
          <w:sz w:val="22"/>
          <w:szCs w:val="22"/>
        </w:rPr>
        <w:t xml:space="preserve"> HIV</w:t>
      </w:r>
      <w:r w:rsidR="007D28C2">
        <w:rPr>
          <w:sz w:val="22"/>
          <w:szCs w:val="22"/>
        </w:rPr>
        <w:t>-infected patients</w:t>
      </w:r>
      <w:r w:rsidR="000C55B3" w:rsidRPr="000C55B3">
        <w:rPr>
          <w:sz w:val="22"/>
          <w:szCs w:val="22"/>
        </w:rPr>
        <w:t xml:space="preserve"> or prev</w:t>
      </w:r>
      <w:r w:rsidR="007D28C2">
        <w:rPr>
          <w:sz w:val="22"/>
          <w:szCs w:val="22"/>
        </w:rPr>
        <w:t xml:space="preserve">iously treated patients, </w:t>
      </w:r>
      <w:r w:rsidR="00AF1B55">
        <w:rPr>
          <w:sz w:val="22"/>
          <w:szCs w:val="22"/>
        </w:rPr>
        <w:t>5</w:t>
      </w:r>
      <w:r w:rsidR="007D28C2">
        <w:rPr>
          <w:sz w:val="22"/>
          <w:szCs w:val="22"/>
        </w:rPr>
        <w:t xml:space="preserve">) </w:t>
      </w:r>
      <w:r w:rsidR="000C55B3" w:rsidRPr="000C55B3">
        <w:rPr>
          <w:sz w:val="22"/>
          <w:szCs w:val="22"/>
        </w:rPr>
        <w:t xml:space="preserve">Xpert for all </w:t>
      </w:r>
      <w:r w:rsidR="007D28C2" w:rsidRPr="000C55B3">
        <w:rPr>
          <w:sz w:val="22"/>
          <w:szCs w:val="22"/>
        </w:rPr>
        <w:t>HIV</w:t>
      </w:r>
      <w:r w:rsidR="007D28C2">
        <w:rPr>
          <w:sz w:val="22"/>
          <w:szCs w:val="22"/>
        </w:rPr>
        <w:t>-infected patients</w:t>
      </w:r>
      <w:r w:rsidR="007D28C2" w:rsidRPr="000C55B3">
        <w:rPr>
          <w:sz w:val="22"/>
          <w:szCs w:val="22"/>
        </w:rPr>
        <w:t xml:space="preserve"> </w:t>
      </w:r>
      <w:r w:rsidR="007D28C2">
        <w:rPr>
          <w:sz w:val="22"/>
          <w:szCs w:val="22"/>
        </w:rPr>
        <w:t xml:space="preserve">(regardless of smear status) </w:t>
      </w:r>
      <w:r w:rsidR="007D28C2" w:rsidRPr="000C55B3">
        <w:rPr>
          <w:sz w:val="22"/>
          <w:szCs w:val="22"/>
        </w:rPr>
        <w:t>or prev</w:t>
      </w:r>
      <w:r w:rsidR="007D28C2">
        <w:rPr>
          <w:sz w:val="22"/>
          <w:szCs w:val="22"/>
        </w:rPr>
        <w:t xml:space="preserve">iously treated patients, </w:t>
      </w:r>
      <w:r w:rsidR="00AF1B55">
        <w:rPr>
          <w:sz w:val="22"/>
          <w:szCs w:val="22"/>
        </w:rPr>
        <w:t>6</w:t>
      </w:r>
      <w:r w:rsidR="007D28C2">
        <w:rPr>
          <w:sz w:val="22"/>
          <w:szCs w:val="22"/>
        </w:rPr>
        <w:t xml:space="preserve">) Xpert only for smear </w:t>
      </w:r>
      <w:r w:rsidR="000C55B3" w:rsidRPr="000C55B3">
        <w:rPr>
          <w:sz w:val="22"/>
          <w:szCs w:val="22"/>
        </w:rPr>
        <w:t>negative</w:t>
      </w:r>
      <w:r w:rsidR="007D28C2">
        <w:rPr>
          <w:sz w:val="22"/>
          <w:szCs w:val="22"/>
        </w:rPr>
        <w:t xml:space="preserve">, </w:t>
      </w:r>
      <w:r w:rsidR="00AF1B55">
        <w:rPr>
          <w:sz w:val="22"/>
          <w:szCs w:val="22"/>
        </w:rPr>
        <w:t>7</w:t>
      </w:r>
      <w:r w:rsidR="007D28C2">
        <w:rPr>
          <w:sz w:val="22"/>
          <w:szCs w:val="22"/>
        </w:rPr>
        <w:t xml:space="preserve">) </w:t>
      </w:r>
      <w:r w:rsidR="000C55B3" w:rsidRPr="007D28C2">
        <w:rPr>
          <w:sz w:val="22"/>
          <w:szCs w:val="22"/>
        </w:rPr>
        <w:t>Xpert for all</w:t>
      </w:r>
      <w:r w:rsidR="007D28C2">
        <w:rPr>
          <w:sz w:val="22"/>
          <w:szCs w:val="22"/>
        </w:rPr>
        <w:t xml:space="preserve"> patients with symptoms, and </w:t>
      </w:r>
      <w:r w:rsidR="00AF1B55">
        <w:rPr>
          <w:sz w:val="22"/>
          <w:szCs w:val="22"/>
        </w:rPr>
        <w:t>8</w:t>
      </w:r>
      <w:r w:rsidR="007D28C2">
        <w:rPr>
          <w:sz w:val="22"/>
          <w:szCs w:val="22"/>
        </w:rPr>
        <w:t>)</w:t>
      </w:r>
      <w:r w:rsidR="000C55B3" w:rsidRPr="000C55B3">
        <w:rPr>
          <w:sz w:val="22"/>
          <w:szCs w:val="22"/>
        </w:rPr>
        <w:t xml:space="preserve"> </w:t>
      </w:r>
      <w:proofErr w:type="gramStart"/>
      <w:r w:rsidR="000C55B3" w:rsidRPr="000C55B3">
        <w:rPr>
          <w:sz w:val="22"/>
          <w:szCs w:val="22"/>
        </w:rPr>
        <w:t>Xpert for all</w:t>
      </w:r>
      <w:r w:rsidR="007D28C2">
        <w:rPr>
          <w:sz w:val="22"/>
          <w:szCs w:val="22"/>
        </w:rPr>
        <w:t xml:space="preserve"> </w:t>
      </w:r>
      <w:r w:rsidR="007D28C2">
        <w:rPr>
          <w:sz w:val="22"/>
          <w:szCs w:val="22"/>
          <w:lang w:eastAsia="ja-JP"/>
        </w:rPr>
        <w:t>patients with TB symptoms with</w:t>
      </w:r>
      <w:r w:rsidR="007D28C2" w:rsidRPr="004959FA">
        <w:rPr>
          <w:sz w:val="22"/>
          <w:szCs w:val="22"/>
          <w:lang w:eastAsia="ja-JP"/>
        </w:rPr>
        <w:t xml:space="preserve"> the ability to provide</w:t>
      </w:r>
      <w:r w:rsidR="007D28C2">
        <w:rPr>
          <w:sz w:val="22"/>
          <w:szCs w:val="22"/>
          <w:lang w:eastAsia="ja-JP"/>
        </w:rPr>
        <w:t xml:space="preserve"> same-day</w:t>
      </w:r>
      <w:r w:rsidR="007D28C2" w:rsidRPr="004959FA">
        <w:rPr>
          <w:sz w:val="22"/>
          <w:szCs w:val="22"/>
          <w:lang w:eastAsia="ja-JP"/>
        </w:rPr>
        <w:t xml:space="preserve"> results to patients in the same clinical encounter</w:t>
      </w:r>
      <w:r w:rsidR="007D28C2">
        <w:rPr>
          <w:sz w:val="22"/>
          <w:szCs w:val="22"/>
          <w:lang w:eastAsia="ja-JP"/>
        </w:rPr>
        <w:t>.</w:t>
      </w:r>
      <w:proofErr w:type="gramEnd"/>
    </w:p>
    <w:p w14:paraId="1BF49912" w14:textId="77777777" w:rsidR="000C55B3" w:rsidRDefault="000C55B3" w:rsidP="000A2846">
      <w:pPr>
        <w:pStyle w:val="ListParagraph"/>
        <w:rPr>
          <w:sz w:val="22"/>
          <w:szCs w:val="22"/>
        </w:rPr>
      </w:pPr>
    </w:p>
    <w:p w14:paraId="17B71B20" w14:textId="612CEC00" w:rsidR="00F80989" w:rsidRPr="003B08FD" w:rsidRDefault="003B08FD" w:rsidP="000A2846">
      <w:pPr>
        <w:pStyle w:val="ListParagraph"/>
        <w:rPr>
          <w:sz w:val="22"/>
          <w:szCs w:val="22"/>
        </w:rPr>
      </w:pPr>
      <w:r>
        <w:rPr>
          <w:sz w:val="22"/>
          <w:szCs w:val="22"/>
        </w:rPr>
        <w:t xml:space="preserve">The following parameter estimates </w:t>
      </w:r>
      <w:r w:rsidR="00A73099">
        <w:rPr>
          <w:sz w:val="22"/>
          <w:szCs w:val="22"/>
        </w:rPr>
        <w:t xml:space="preserve">based on WHO country estimates for India were used </w:t>
      </w:r>
      <w:r w:rsidR="00B12813">
        <w:rPr>
          <w:sz w:val="22"/>
          <w:szCs w:val="22"/>
        </w:rPr>
        <w:t xml:space="preserve">in the FlexDx TB Model </w:t>
      </w:r>
      <w:r>
        <w:rPr>
          <w:sz w:val="22"/>
          <w:szCs w:val="22"/>
        </w:rPr>
        <w:t xml:space="preserve">to assess the impact of the nine </w:t>
      </w:r>
      <w:r w:rsidRPr="003B08FD">
        <w:rPr>
          <w:sz w:val="22"/>
          <w:szCs w:val="22"/>
        </w:rPr>
        <w:t>diagnostic strategies for scale-up of Xpert</w:t>
      </w:r>
      <w:r>
        <w:rPr>
          <w:sz w:val="22"/>
          <w:szCs w:val="22"/>
        </w:rPr>
        <w:t>:</w:t>
      </w:r>
    </w:p>
    <w:p w14:paraId="7B199AA9" w14:textId="77777777" w:rsidR="001124B0" w:rsidRDefault="001124B0" w:rsidP="004202B5">
      <w:pPr>
        <w:pStyle w:val="ListParagraph"/>
        <w:rPr>
          <w:rFonts w:asciiTheme="majorHAnsi" w:hAnsiTheme="majorHAnsi" w:cs="Gill Sans"/>
          <w:szCs w:val="20"/>
        </w:rPr>
      </w:pPr>
    </w:p>
    <w:p w14:paraId="1E3C6F13" w14:textId="1F7B71FD" w:rsidR="003B08FD" w:rsidRPr="00A73099" w:rsidRDefault="003B08FD" w:rsidP="00A73099">
      <w:pPr>
        <w:pStyle w:val="ListParagraph"/>
        <w:ind w:left="1440"/>
        <w:rPr>
          <w:sz w:val="22"/>
          <w:szCs w:val="20"/>
        </w:rPr>
      </w:pPr>
      <w:r w:rsidRPr="00A73099">
        <w:rPr>
          <w:sz w:val="22"/>
          <w:szCs w:val="20"/>
        </w:rPr>
        <w:t xml:space="preserve">Target TB incidence, per 100,000: </w:t>
      </w:r>
      <w:r w:rsidR="00A73099" w:rsidRPr="00A73099">
        <w:rPr>
          <w:sz w:val="22"/>
          <w:szCs w:val="20"/>
        </w:rPr>
        <w:t>181</w:t>
      </w:r>
    </w:p>
    <w:p w14:paraId="0F7DF197" w14:textId="5DD0B22D" w:rsidR="003B08FD" w:rsidRPr="00A73099" w:rsidRDefault="003B08FD" w:rsidP="00A73099">
      <w:pPr>
        <w:pStyle w:val="ListParagraph"/>
        <w:ind w:left="1440"/>
        <w:rPr>
          <w:sz w:val="22"/>
          <w:szCs w:val="20"/>
        </w:rPr>
      </w:pPr>
      <w:r w:rsidRPr="00A73099">
        <w:rPr>
          <w:sz w:val="22"/>
          <w:szCs w:val="20"/>
        </w:rPr>
        <w:t xml:space="preserve">Target MDR-TB prevalence among new cases, %: </w:t>
      </w:r>
      <w:r w:rsidR="00A73099" w:rsidRPr="00A73099">
        <w:rPr>
          <w:sz w:val="22"/>
          <w:szCs w:val="20"/>
        </w:rPr>
        <w:t>2.1</w:t>
      </w:r>
    </w:p>
    <w:p w14:paraId="6DA9DE7B" w14:textId="2A505C30" w:rsidR="003B08FD" w:rsidRPr="00A73099" w:rsidRDefault="003B08FD" w:rsidP="00A73099">
      <w:pPr>
        <w:pStyle w:val="ListParagraph"/>
        <w:ind w:left="1440"/>
        <w:rPr>
          <w:sz w:val="22"/>
          <w:szCs w:val="20"/>
        </w:rPr>
      </w:pPr>
      <w:r w:rsidRPr="00A73099">
        <w:rPr>
          <w:sz w:val="22"/>
          <w:szCs w:val="20"/>
        </w:rPr>
        <w:t xml:space="preserve">Target adult HIV prevalence, %: </w:t>
      </w:r>
      <w:r w:rsidR="00A73099" w:rsidRPr="00A73099">
        <w:rPr>
          <w:sz w:val="22"/>
          <w:szCs w:val="20"/>
        </w:rPr>
        <w:t>0.27</w:t>
      </w:r>
    </w:p>
    <w:p w14:paraId="448981C4" w14:textId="67ED703B" w:rsidR="003B08FD" w:rsidRPr="00A73099" w:rsidRDefault="003B08FD" w:rsidP="00A73099">
      <w:pPr>
        <w:pStyle w:val="ListParagraph"/>
        <w:ind w:left="1440"/>
        <w:rPr>
          <w:sz w:val="22"/>
          <w:szCs w:val="20"/>
        </w:rPr>
      </w:pPr>
      <w:r w:rsidRPr="00A73099">
        <w:rPr>
          <w:sz w:val="22"/>
          <w:szCs w:val="20"/>
        </w:rPr>
        <w:t xml:space="preserve">Treatment of one patient with first-line drugs, $: </w:t>
      </w:r>
      <w:r w:rsidR="00A73099" w:rsidRPr="00A73099">
        <w:rPr>
          <w:sz w:val="22"/>
          <w:szCs w:val="20"/>
        </w:rPr>
        <w:t>86.07</w:t>
      </w:r>
    </w:p>
    <w:p w14:paraId="6A44228E" w14:textId="1AF77CA0" w:rsidR="003B08FD" w:rsidRPr="00A73099" w:rsidRDefault="003B08FD" w:rsidP="00A73099">
      <w:pPr>
        <w:pStyle w:val="ListParagraph"/>
        <w:ind w:left="1440"/>
        <w:rPr>
          <w:sz w:val="22"/>
          <w:szCs w:val="20"/>
        </w:rPr>
      </w:pPr>
      <w:r w:rsidRPr="00A73099">
        <w:rPr>
          <w:sz w:val="22"/>
          <w:szCs w:val="20"/>
        </w:rPr>
        <w:t xml:space="preserve">Treatment of one patient with retreatment ("category 2") regimen, $: </w:t>
      </w:r>
      <w:r w:rsidR="00A73099" w:rsidRPr="00A73099">
        <w:rPr>
          <w:sz w:val="22"/>
          <w:szCs w:val="20"/>
        </w:rPr>
        <w:t>172.13</w:t>
      </w:r>
    </w:p>
    <w:p w14:paraId="52EE8012" w14:textId="2374BCE6" w:rsidR="003B08FD" w:rsidRPr="00A73099" w:rsidRDefault="003B08FD" w:rsidP="00A73099">
      <w:pPr>
        <w:pStyle w:val="ListParagraph"/>
        <w:ind w:left="1440"/>
        <w:rPr>
          <w:sz w:val="22"/>
          <w:szCs w:val="20"/>
        </w:rPr>
      </w:pPr>
      <w:r w:rsidRPr="00A73099">
        <w:rPr>
          <w:sz w:val="22"/>
          <w:szCs w:val="20"/>
        </w:rPr>
        <w:t xml:space="preserve">Treatment of one patient with second-line (MDR) drugs, $: </w:t>
      </w:r>
      <w:r w:rsidR="00A73099" w:rsidRPr="00A73099">
        <w:rPr>
          <w:sz w:val="22"/>
          <w:szCs w:val="20"/>
        </w:rPr>
        <w:t>860.66</w:t>
      </w:r>
    </w:p>
    <w:p w14:paraId="22B40E41" w14:textId="507F94ED" w:rsidR="003B08FD" w:rsidRPr="00A73099" w:rsidRDefault="003B08FD" w:rsidP="00A73099">
      <w:pPr>
        <w:pStyle w:val="ListParagraph"/>
        <w:ind w:left="1440"/>
        <w:rPr>
          <w:sz w:val="22"/>
          <w:szCs w:val="20"/>
        </w:rPr>
      </w:pPr>
      <w:r w:rsidRPr="00A73099">
        <w:rPr>
          <w:sz w:val="22"/>
          <w:szCs w:val="20"/>
        </w:rPr>
        <w:t xml:space="preserve">One outpatient visit (e.g., for TB diagnosis), $: </w:t>
      </w:r>
      <w:r w:rsidR="00A73099" w:rsidRPr="00A73099">
        <w:rPr>
          <w:sz w:val="22"/>
          <w:szCs w:val="20"/>
        </w:rPr>
        <w:t>2.48</w:t>
      </w:r>
    </w:p>
    <w:p w14:paraId="709393AD" w14:textId="49812BFA" w:rsidR="003B08FD" w:rsidRPr="00A73099" w:rsidRDefault="003B08FD" w:rsidP="00A73099">
      <w:pPr>
        <w:pStyle w:val="ListParagraph"/>
        <w:ind w:left="1440"/>
        <w:rPr>
          <w:sz w:val="22"/>
          <w:szCs w:val="20"/>
        </w:rPr>
      </w:pPr>
      <w:r w:rsidRPr="00A73099">
        <w:rPr>
          <w:sz w:val="22"/>
          <w:szCs w:val="20"/>
        </w:rPr>
        <w:t>Full sputum smear evaluation (</w:t>
      </w:r>
      <w:proofErr w:type="spellStart"/>
      <w:r w:rsidRPr="00A73099">
        <w:rPr>
          <w:sz w:val="22"/>
          <w:szCs w:val="20"/>
        </w:rPr>
        <w:t>e</w:t>
      </w:r>
      <w:proofErr w:type="gramStart"/>
      <w:r w:rsidRPr="00A73099">
        <w:rPr>
          <w:sz w:val="22"/>
          <w:szCs w:val="20"/>
        </w:rPr>
        <w:t>..g</w:t>
      </w:r>
      <w:proofErr w:type="spellEnd"/>
      <w:proofErr w:type="gramEnd"/>
      <w:r w:rsidRPr="00A73099">
        <w:rPr>
          <w:sz w:val="22"/>
          <w:szCs w:val="20"/>
        </w:rPr>
        <w:t xml:space="preserve">, collection &amp; evaluation of 2 smears), $: </w:t>
      </w:r>
      <w:r w:rsidR="00A73099" w:rsidRPr="00A73099">
        <w:rPr>
          <w:sz w:val="22"/>
          <w:szCs w:val="20"/>
        </w:rPr>
        <w:t>2</w:t>
      </w:r>
    </w:p>
    <w:p w14:paraId="6895394C" w14:textId="7B80F487" w:rsidR="003B08FD" w:rsidRPr="00A73099" w:rsidRDefault="003B08FD" w:rsidP="00A73099">
      <w:pPr>
        <w:pStyle w:val="ListParagraph"/>
        <w:ind w:left="1440"/>
        <w:rPr>
          <w:sz w:val="22"/>
          <w:szCs w:val="20"/>
        </w:rPr>
      </w:pPr>
      <w:r w:rsidRPr="00A73099">
        <w:rPr>
          <w:sz w:val="22"/>
          <w:szCs w:val="20"/>
        </w:rPr>
        <w:t xml:space="preserve">Single Xpert MTB/RIF test, $: </w:t>
      </w:r>
      <w:r w:rsidR="00A73099" w:rsidRPr="00A73099">
        <w:rPr>
          <w:sz w:val="22"/>
          <w:szCs w:val="20"/>
        </w:rPr>
        <w:t>15</w:t>
      </w:r>
    </w:p>
    <w:p w14:paraId="0686B91D" w14:textId="1AF86089" w:rsidR="003B08FD" w:rsidRDefault="003B08FD" w:rsidP="00A73099">
      <w:pPr>
        <w:pStyle w:val="ListParagraph"/>
        <w:ind w:left="1440"/>
        <w:rPr>
          <w:rFonts w:asciiTheme="majorHAnsi" w:hAnsiTheme="majorHAnsi" w:cs="Gill Sans"/>
          <w:szCs w:val="20"/>
        </w:rPr>
      </w:pPr>
      <w:r w:rsidRPr="00A73099">
        <w:rPr>
          <w:sz w:val="22"/>
          <w:szCs w:val="20"/>
        </w:rPr>
        <w:t>Single Xpert, including extra costs to make results available same day, $:</w:t>
      </w:r>
      <w:r w:rsidR="00A73099" w:rsidRPr="00A73099">
        <w:rPr>
          <w:sz w:val="22"/>
          <w:szCs w:val="20"/>
        </w:rPr>
        <w:t xml:space="preserve"> 23</w:t>
      </w:r>
    </w:p>
    <w:p w14:paraId="1D31CFAA" w14:textId="77777777" w:rsidR="00A73099" w:rsidRPr="004202B5" w:rsidRDefault="00A73099" w:rsidP="003B08FD">
      <w:pPr>
        <w:pStyle w:val="ListParagraph"/>
        <w:rPr>
          <w:rFonts w:asciiTheme="majorHAnsi" w:hAnsiTheme="majorHAnsi" w:cs="Gill Sans"/>
          <w:szCs w:val="20"/>
        </w:rPr>
      </w:pPr>
    </w:p>
    <w:p w14:paraId="66985BE3" w14:textId="7E401E99" w:rsidR="00F80989" w:rsidRDefault="001124B0" w:rsidP="001124B0">
      <w:pPr>
        <w:rPr>
          <w:rFonts w:asciiTheme="majorHAnsi" w:hAnsiTheme="majorHAnsi" w:cs="Gill Sans"/>
        </w:rPr>
      </w:pPr>
      <w:r w:rsidRPr="001124B0">
        <w:rPr>
          <w:noProof/>
        </w:rPr>
        <w:drawing>
          <wp:inline distT="0" distB="0" distL="0" distR="0" wp14:anchorId="7CE2D0A2" wp14:editId="33A5CF97">
            <wp:extent cx="5943600" cy="1699398"/>
            <wp:effectExtent l="50800" t="50800" r="127000" b="12954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2921" r="24673" b="1"/>
                    <a:stretch/>
                  </pic:blipFill>
                  <pic:spPr bwMode="auto">
                    <a:xfrm>
                      <a:off x="0" y="0"/>
                      <a:ext cx="5943600" cy="1699398"/>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DAF3D6" w14:textId="77777777" w:rsidR="001124B0" w:rsidRPr="00EA2E22" w:rsidRDefault="001124B0" w:rsidP="001124B0">
      <w:pPr>
        <w:rPr>
          <w:rFonts w:asciiTheme="majorHAnsi" w:hAnsiTheme="majorHAnsi" w:cs="Gill Sans"/>
          <w:sz w:val="8"/>
        </w:rPr>
      </w:pPr>
    </w:p>
    <w:p w14:paraId="364D9E5A" w14:textId="48542C35" w:rsidR="005F341C" w:rsidRDefault="001437B3" w:rsidP="00F90368">
      <w:pPr>
        <w:ind w:left="720"/>
        <w:rPr>
          <w:sz w:val="22"/>
          <w:szCs w:val="22"/>
        </w:rPr>
      </w:pPr>
      <w:r w:rsidRPr="003B08FD">
        <w:rPr>
          <w:sz w:val="22"/>
          <w:szCs w:val="22"/>
        </w:rPr>
        <w:t xml:space="preserve">In this high TB incidence setting, the FlexDx TB Model </w:t>
      </w:r>
      <w:r>
        <w:rPr>
          <w:sz w:val="22"/>
          <w:szCs w:val="22"/>
        </w:rPr>
        <w:t>calculates</w:t>
      </w:r>
      <w:r w:rsidRPr="003B08FD">
        <w:rPr>
          <w:sz w:val="22"/>
          <w:szCs w:val="22"/>
        </w:rPr>
        <w:t xml:space="preserve"> the projected incremental 5-year cost and impact comparing</w:t>
      </w:r>
      <w:r w:rsidR="00C44170">
        <w:rPr>
          <w:sz w:val="22"/>
          <w:szCs w:val="22"/>
        </w:rPr>
        <w:t xml:space="preserve"> the</w:t>
      </w:r>
      <w:r w:rsidRPr="003B08FD">
        <w:rPr>
          <w:sz w:val="22"/>
          <w:szCs w:val="22"/>
        </w:rPr>
        <w:t xml:space="preserve"> nine diagnostic strategies to aid in the decision making process. </w:t>
      </w:r>
      <w:r>
        <w:rPr>
          <w:sz w:val="22"/>
          <w:szCs w:val="22"/>
        </w:rPr>
        <w:t xml:space="preserve"> </w:t>
      </w:r>
      <w:r w:rsidR="00E62760">
        <w:rPr>
          <w:sz w:val="22"/>
          <w:szCs w:val="22"/>
        </w:rPr>
        <w:t xml:space="preserve">The </w:t>
      </w:r>
      <w:r w:rsidR="00200D86">
        <w:rPr>
          <w:sz w:val="22"/>
          <w:szCs w:val="22"/>
        </w:rPr>
        <w:t xml:space="preserve">projected </w:t>
      </w:r>
      <w:r w:rsidR="00E62760">
        <w:rPr>
          <w:sz w:val="22"/>
          <w:szCs w:val="22"/>
        </w:rPr>
        <w:t xml:space="preserve">results </w:t>
      </w:r>
      <w:r w:rsidR="00200D86">
        <w:rPr>
          <w:sz w:val="22"/>
          <w:szCs w:val="22"/>
        </w:rPr>
        <w:t xml:space="preserve">from the FlexDx TB Model for implementation of the nine strategies to scale-up Xpert in India </w:t>
      </w:r>
      <w:r w:rsidR="00E62760">
        <w:rPr>
          <w:sz w:val="22"/>
          <w:szCs w:val="22"/>
        </w:rPr>
        <w:t xml:space="preserve">are </w:t>
      </w:r>
      <w:r w:rsidR="005F341C">
        <w:rPr>
          <w:sz w:val="22"/>
          <w:szCs w:val="22"/>
        </w:rPr>
        <w:t xml:space="preserve">summarized in the table </w:t>
      </w:r>
      <w:r w:rsidR="00F90368">
        <w:rPr>
          <w:sz w:val="22"/>
          <w:szCs w:val="22"/>
        </w:rPr>
        <w:t>and graph</w:t>
      </w:r>
      <w:r w:rsidR="00385115">
        <w:rPr>
          <w:sz w:val="22"/>
          <w:szCs w:val="22"/>
        </w:rPr>
        <w:t>s</w:t>
      </w:r>
      <w:r w:rsidR="00F90368">
        <w:rPr>
          <w:sz w:val="22"/>
          <w:szCs w:val="22"/>
        </w:rPr>
        <w:t xml:space="preserve"> </w:t>
      </w:r>
      <w:r w:rsidR="005F341C">
        <w:rPr>
          <w:sz w:val="22"/>
          <w:szCs w:val="22"/>
        </w:rPr>
        <w:t>below.</w:t>
      </w:r>
    </w:p>
    <w:p w14:paraId="532A3E5E" w14:textId="77777777" w:rsidR="00E62760" w:rsidRDefault="00E62760" w:rsidP="00200D86">
      <w:pPr>
        <w:rPr>
          <w:sz w:val="22"/>
          <w:szCs w:val="22"/>
        </w:rPr>
      </w:pPr>
    </w:p>
    <w:tbl>
      <w:tblPr>
        <w:tblW w:w="0" w:type="auto"/>
        <w:tblInd w:w="93" w:type="dxa"/>
        <w:tblLayout w:type="fixed"/>
        <w:tblLook w:val="04A0" w:firstRow="1" w:lastRow="0" w:firstColumn="1" w:lastColumn="0" w:noHBand="0" w:noVBand="1"/>
      </w:tblPr>
      <w:tblGrid>
        <w:gridCol w:w="2175"/>
        <w:gridCol w:w="1726"/>
        <w:gridCol w:w="1678"/>
        <w:gridCol w:w="1237"/>
        <w:gridCol w:w="1325"/>
        <w:gridCol w:w="1342"/>
      </w:tblGrid>
      <w:tr w:rsidR="002C74EB" w:rsidRPr="002C74EB" w14:paraId="487728D5" w14:textId="77777777" w:rsidTr="00CF52CC">
        <w:trPr>
          <w:trHeight w:hRule="exact" w:val="253"/>
        </w:trPr>
        <w:tc>
          <w:tcPr>
            <w:tcW w:w="2175" w:type="dxa"/>
            <w:tcBorders>
              <w:top w:val="nil"/>
              <w:left w:val="nil"/>
              <w:bottom w:val="nil"/>
              <w:right w:val="nil"/>
            </w:tcBorders>
            <w:shd w:val="clear" w:color="auto" w:fill="auto"/>
            <w:noWrap/>
            <w:vAlign w:val="bottom"/>
            <w:hideMark/>
          </w:tcPr>
          <w:p w14:paraId="35A019DE" w14:textId="77777777" w:rsidR="002C74EB" w:rsidRPr="002C74EB" w:rsidRDefault="002C74EB" w:rsidP="002C74EB">
            <w:pPr>
              <w:rPr>
                <w:rFonts w:eastAsia="Times New Roman"/>
                <w:color w:val="000000"/>
                <w:sz w:val="18"/>
                <w:szCs w:val="20"/>
              </w:rPr>
            </w:pPr>
          </w:p>
        </w:tc>
        <w:tc>
          <w:tcPr>
            <w:tcW w:w="73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A0D3A01" w14:textId="4B3B1871" w:rsidR="002C74EB" w:rsidRPr="002C74EB" w:rsidRDefault="002C74EB" w:rsidP="002C74EB">
            <w:pPr>
              <w:jc w:val="center"/>
              <w:rPr>
                <w:rFonts w:eastAsia="Times New Roman"/>
                <w:color w:val="000000"/>
                <w:sz w:val="18"/>
                <w:szCs w:val="20"/>
              </w:rPr>
            </w:pPr>
            <w:r w:rsidRPr="005F341C">
              <w:rPr>
                <w:rFonts w:eastAsia="Times New Roman"/>
                <w:color w:val="000000"/>
                <w:sz w:val="18"/>
                <w:szCs w:val="18"/>
              </w:rPr>
              <w:t>Model Estimated Pr</w:t>
            </w:r>
            <w:r>
              <w:rPr>
                <w:rFonts w:eastAsia="Times New Roman"/>
                <w:color w:val="000000"/>
                <w:sz w:val="18"/>
                <w:szCs w:val="18"/>
              </w:rPr>
              <w:t>ojections</w:t>
            </w:r>
            <w:r w:rsidR="00CF52CC">
              <w:rPr>
                <w:rFonts w:eastAsia="Times New Roman"/>
                <w:color w:val="000000"/>
                <w:sz w:val="18"/>
                <w:szCs w:val="18"/>
              </w:rPr>
              <w:t>*</w:t>
            </w:r>
            <w:r w:rsidR="00CF52CC" w:rsidRPr="00EA57EB">
              <w:rPr>
                <w:rFonts w:eastAsia="Times New Roman"/>
                <w:color w:val="000000"/>
                <w:sz w:val="18"/>
                <w:szCs w:val="18"/>
                <w:vertAlign w:val="superscript"/>
              </w:rPr>
              <w:t>,</w:t>
            </w:r>
            <w:r>
              <w:rPr>
                <w:rFonts w:eastAsia="Times New Roman"/>
                <w:color w:val="000000"/>
                <w:sz w:val="18"/>
                <w:szCs w:val="18"/>
              </w:rPr>
              <w:fldChar w:fldCharType="begin"/>
            </w:r>
            <w:r>
              <w:rPr>
                <w:rFonts w:eastAsia="Times New Roman"/>
                <w:color w:val="000000"/>
                <w:sz w:val="18"/>
                <w:szCs w:val="18"/>
              </w:rPr>
              <w:instrText xml:space="preserve"> ADDIN ZOTERO_ITEM CSL_CITATION {"citationID":"2c2es7pb3j","properties":{"formattedCitation":"{\\rtf \\super 16\\nosupersub{}}","plainCitation":"16"},"citationItems":[{"id":328,"uris":["http://zotero.org/users/1330146/items/5FX5VD2X"],"uri":["http://zotero.org/users/1330146/items/5FX5VD2X"],"itemData":{"id":328,"type":"book","title":"FlexDx: Xpert Scale-Up, A user-friendly open source transmission model of TB","publisher":"Johns Hopkins Bloomberg School of Public Health","publisher-place":"Baltimore, MD, USA","version":"0.3","event-place":"Baltimore, MD, USA","URL":"https://flexdx2.modeltb.org","shortTitle":"FlexDx TB Model","issued":{"date-parts":[["2014"]]},"accessed":{"date-parts":[["2014",9,22]]}}}],"schema":"https://github.com/citation-style-language/schema/raw/master/csl-citation.json"} </w:instrText>
            </w:r>
            <w:r>
              <w:rPr>
                <w:rFonts w:eastAsia="Times New Roman"/>
                <w:color w:val="000000"/>
                <w:sz w:val="18"/>
                <w:szCs w:val="18"/>
              </w:rPr>
              <w:fldChar w:fldCharType="separate"/>
            </w:r>
            <w:r w:rsidRPr="00200D86">
              <w:rPr>
                <w:color w:val="000000"/>
                <w:sz w:val="18"/>
                <w:vertAlign w:val="superscript"/>
              </w:rPr>
              <w:t>16</w:t>
            </w:r>
            <w:r>
              <w:rPr>
                <w:rFonts w:eastAsia="Times New Roman"/>
                <w:color w:val="000000"/>
                <w:sz w:val="18"/>
                <w:szCs w:val="18"/>
              </w:rPr>
              <w:fldChar w:fldCharType="end"/>
            </w:r>
          </w:p>
        </w:tc>
      </w:tr>
      <w:tr w:rsidR="002C74EB" w:rsidRPr="002C74EB" w14:paraId="04D0B674" w14:textId="77777777" w:rsidTr="00CF52CC">
        <w:trPr>
          <w:trHeight w:hRule="exact" w:val="667"/>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63F82"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Diagnostic Strategies</w:t>
            </w:r>
          </w:p>
        </w:tc>
        <w:tc>
          <w:tcPr>
            <w:tcW w:w="1726" w:type="dxa"/>
            <w:tcBorders>
              <w:top w:val="nil"/>
              <w:left w:val="nil"/>
              <w:bottom w:val="single" w:sz="4" w:space="0" w:color="auto"/>
              <w:right w:val="single" w:sz="4" w:space="0" w:color="auto"/>
            </w:tcBorders>
            <w:shd w:val="clear" w:color="auto" w:fill="auto"/>
            <w:vAlign w:val="bottom"/>
            <w:hideMark/>
          </w:tcPr>
          <w:p w14:paraId="539F26A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Change in TB Incidence (95% Uncertainty Range)</w:t>
            </w:r>
          </w:p>
        </w:tc>
        <w:tc>
          <w:tcPr>
            <w:tcW w:w="1678" w:type="dxa"/>
            <w:tcBorders>
              <w:top w:val="nil"/>
              <w:left w:val="nil"/>
              <w:bottom w:val="single" w:sz="4" w:space="0" w:color="auto"/>
              <w:right w:val="single" w:sz="4" w:space="0" w:color="auto"/>
            </w:tcBorders>
            <w:shd w:val="clear" w:color="auto" w:fill="auto"/>
            <w:vAlign w:val="bottom"/>
            <w:hideMark/>
          </w:tcPr>
          <w:p w14:paraId="1B9BD3DB"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Change in MDR Incidence (95% Uncertainty Range)</w:t>
            </w:r>
          </w:p>
        </w:tc>
        <w:tc>
          <w:tcPr>
            <w:tcW w:w="1237" w:type="dxa"/>
            <w:tcBorders>
              <w:top w:val="nil"/>
              <w:left w:val="nil"/>
              <w:bottom w:val="single" w:sz="4" w:space="0" w:color="auto"/>
              <w:right w:val="single" w:sz="4" w:space="0" w:color="auto"/>
            </w:tcBorders>
            <w:shd w:val="clear" w:color="auto" w:fill="auto"/>
            <w:vAlign w:val="bottom"/>
            <w:hideMark/>
          </w:tcPr>
          <w:p w14:paraId="441B2896"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 xml:space="preserve">Change in TB Mortality </w:t>
            </w:r>
          </w:p>
        </w:tc>
        <w:tc>
          <w:tcPr>
            <w:tcW w:w="1325" w:type="dxa"/>
            <w:tcBorders>
              <w:top w:val="nil"/>
              <w:left w:val="nil"/>
              <w:bottom w:val="single" w:sz="4" w:space="0" w:color="auto"/>
              <w:right w:val="single" w:sz="4" w:space="0" w:color="auto"/>
            </w:tcBorders>
            <w:shd w:val="clear" w:color="auto" w:fill="auto"/>
            <w:vAlign w:val="bottom"/>
            <w:hideMark/>
          </w:tcPr>
          <w:p w14:paraId="60F0ECE4"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Change in Cost for Year 1</w:t>
            </w:r>
          </w:p>
        </w:tc>
        <w:tc>
          <w:tcPr>
            <w:tcW w:w="1342" w:type="dxa"/>
            <w:tcBorders>
              <w:top w:val="nil"/>
              <w:left w:val="nil"/>
              <w:bottom w:val="single" w:sz="4" w:space="0" w:color="auto"/>
              <w:right w:val="single" w:sz="4" w:space="0" w:color="auto"/>
            </w:tcBorders>
            <w:shd w:val="clear" w:color="auto" w:fill="auto"/>
            <w:vAlign w:val="bottom"/>
            <w:hideMark/>
          </w:tcPr>
          <w:p w14:paraId="15BCBDF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Change in Cost for Year 5</w:t>
            </w:r>
          </w:p>
        </w:tc>
      </w:tr>
      <w:tr w:rsidR="002C74EB" w:rsidRPr="002C74EB" w14:paraId="1FB2E73F"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55F42E12"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0. Baseline (smear)</w:t>
            </w:r>
          </w:p>
        </w:tc>
        <w:tc>
          <w:tcPr>
            <w:tcW w:w="1726" w:type="dxa"/>
            <w:tcBorders>
              <w:top w:val="nil"/>
              <w:left w:val="nil"/>
              <w:bottom w:val="single" w:sz="4" w:space="0" w:color="auto"/>
              <w:right w:val="single" w:sz="4" w:space="0" w:color="auto"/>
            </w:tcBorders>
            <w:shd w:val="clear" w:color="auto" w:fill="auto"/>
            <w:noWrap/>
            <w:vAlign w:val="bottom"/>
            <w:hideMark/>
          </w:tcPr>
          <w:p w14:paraId="13984FA5" w14:textId="77777777" w:rsidR="002C74EB" w:rsidRPr="002C74EB" w:rsidRDefault="002C74EB" w:rsidP="002C74EB">
            <w:pPr>
              <w:rPr>
                <w:rFonts w:eastAsia="Times New Roman"/>
                <w:color w:val="000000"/>
                <w:sz w:val="18"/>
                <w:szCs w:val="20"/>
              </w:rPr>
            </w:pPr>
            <w:proofErr w:type="gramStart"/>
            <w:r w:rsidRPr="002C74EB">
              <w:rPr>
                <w:rFonts w:eastAsia="Times New Roman"/>
                <w:color w:val="000000"/>
                <w:sz w:val="18"/>
                <w:szCs w:val="20"/>
              </w:rPr>
              <w:t>ref</w:t>
            </w:r>
            <w:proofErr w:type="gramEnd"/>
          </w:p>
        </w:tc>
        <w:tc>
          <w:tcPr>
            <w:tcW w:w="1678" w:type="dxa"/>
            <w:tcBorders>
              <w:top w:val="nil"/>
              <w:left w:val="nil"/>
              <w:bottom w:val="single" w:sz="4" w:space="0" w:color="auto"/>
              <w:right w:val="single" w:sz="4" w:space="0" w:color="auto"/>
            </w:tcBorders>
            <w:shd w:val="clear" w:color="auto" w:fill="auto"/>
            <w:noWrap/>
            <w:vAlign w:val="bottom"/>
            <w:hideMark/>
          </w:tcPr>
          <w:p w14:paraId="55341E05" w14:textId="77777777" w:rsidR="002C74EB" w:rsidRPr="002C74EB" w:rsidRDefault="002C74EB" w:rsidP="002C74EB">
            <w:pPr>
              <w:rPr>
                <w:rFonts w:eastAsia="Times New Roman"/>
                <w:color w:val="000000"/>
                <w:sz w:val="18"/>
                <w:szCs w:val="20"/>
              </w:rPr>
            </w:pPr>
            <w:proofErr w:type="gramStart"/>
            <w:r w:rsidRPr="002C74EB">
              <w:rPr>
                <w:rFonts w:eastAsia="Times New Roman"/>
                <w:color w:val="000000"/>
                <w:sz w:val="18"/>
                <w:szCs w:val="20"/>
              </w:rPr>
              <w:t>ref</w:t>
            </w:r>
            <w:proofErr w:type="gramEnd"/>
          </w:p>
        </w:tc>
        <w:tc>
          <w:tcPr>
            <w:tcW w:w="1237" w:type="dxa"/>
            <w:tcBorders>
              <w:top w:val="nil"/>
              <w:left w:val="nil"/>
              <w:bottom w:val="single" w:sz="4" w:space="0" w:color="auto"/>
              <w:right w:val="single" w:sz="4" w:space="0" w:color="auto"/>
            </w:tcBorders>
            <w:shd w:val="clear" w:color="auto" w:fill="auto"/>
            <w:noWrap/>
            <w:vAlign w:val="bottom"/>
            <w:hideMark/>
          </w:tcPr>
          <w:p w14:paraId="4B707EAE" w14:textId="77777777" w:rsidR="002C74EB" w:rsidRPr="002C74EB" w:rsidRDefault="002C74EB" w:rsidP="002C74EB">
            <w:pPr>
              <w:rPr>
                <w:rFonts w:eastAsia="Times New Roman"/>
                <w:color w:val="000000"/>
                <w:sz w:val="18"/>
                <w:szCs w:val="20"/>
              </w:rPr>
            </w:pPr>
            <w:proofErr w:type="gramStart"/>
            <w:r w:rsidRPr="002C74EB">
              <w:rPr>
                <w:rFonts w:eastAsia="Times New Roman"/>
                <w:color w:val="000000"/>
                <w:sz w:val="18"/>
                <w:szCs w:val="20"/>
              </w:rPr>
              <w:t>ref</w:t>
            </w:r>
            <w:proofErr w:type="gramEnd"/>
          </w:p>
        </w:tc>
        <w:tc>
          <w:tcPr>
            <w:tcW w:w="1325" w:type="dxa"/>
            <w:tcBorders>
              <w:top w:val="nil"/>
              <w:left w:val="nil"/>
              <w:bottom w:val="single" w:sz="4" w:space="0" w:color="auto"/>
              <w:right w:val="single" w:sz="4" w:space="0" w:color="auto"/>
            </w:tcBorders>
            <w:shd w:val="clear" w:color="auto" w:fill="auto"/>
            <w:noWrap/>
            <w:vAlign w:val="bottom"/>
            <w:hideMark/>
          </w:tcPr>
          <w:p w14:paraId="35B8C363" w14:textId="77777777" w:rsidR="002C74EB" w:rsidRPr="002C74EB" w:rsidRDefault="002C74EB" w:rsidP="002C74EB">
            <w:pPr>
              <w:rPr>
                <w:rFonts w:eastAsia="Times New Roman"/>
                <w:color w:val="000000"/>
                <w:sz w:val="18"/>
                <w:szCs w:val="20"/>
              </w:rPr>
            </w:pPr>
            <w:proofErr w:type="gramStart"/>
            <w:r w:rsidRPr="002C74EB">
              <w:rPr>
                <w:rFonts w:eastAsia="Times New Roman"/>
                <w:color w:val="000000"/>
                <w:sz w:val="18"/>
                <w:szCs w:val="20"/>
              </w:rPr>
              <w:t>ref</w:t>
            </w:r>
            <w:proofErr w:type="gramEnd"/>
          </w:p>
        </w:tc>
        <w:tc>
          <w:tcPr>
            <w:tcW w:w="1342" w:type="dxa"/>
            <w:tcBorders>
              <w:top w:val="nil"/>
              <w:left w:val="nil"/>
              <w:bottom w:val="single" w:sz="4" w:space="0" w:color="auto"/>
              <w:right w:val="single" w:sz="4" w:space="0" w:color="auto"/>
            </w:tcBorders>
            <w:shd w:val="clear" w:color="auto" w:fill="auto"/>
            <w:noWrap/>
            <w:vAlign w:val="bottom"/>
            <w:hideMark/>
          </w:tcPr>
          <w:p w14:paraId="0C2C6F34" w14:textId="77777777" w:rsidR="002C74EB" w:rsidRPr="002C74EB" w:rsidRDefault="002C74EB" w:rsidP="002C74EB">
            <w:pPr>
              <w:rPr>
                <w:rFonts w:eastAsia="Times New Roman"/>
                <w:color w:val="000000"/>
                <w:sz w:val="18"/>
                <w:szCs w:val="20"/>
              </w:rPr>
            </w:pPr>
            <w:proofErr w:type="gramStart"/>
            <w:r w:rsidRPr="002C74EB">
              <w:rPr>
                <w:rFonts w:eastAsia="Times New Roman"/>
                <w:color w:val="000000"/>
                <w:sz w:val="18"/>
                <w:szCs w:val="20"/>
              </w:rPr>
              <w:t>ref</w:t>
            </w:r>
            <w:proofErr w:type="gramEnd"/>
          </w:p>
        </w:tc>
      </w:tr>
      <w:tr w:rsidR="002C74EB" w:rsidRPr="002C74EB" w14:paraId="7D1899A9"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2D5E2F0F"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 Xpert for smear+</w:t>
            </w:r>
          </w:p>
        </w:tc>
        <w:tc>
          <w:tcPr>
            <w:tcW w:w="1726" w:type="dxa"/>
            <w:tcBorders>
              <w:top w:val="nil"/>
              <w:left w:val="nil"/>
              <w:bottom w:val="single" w:sz="4" w:space="0" w:color="auto"/>
              <w:right w:val="single" w:sz="4" w:space="0" w:color="auto"/>
            </w:tcBorders>
            <w:shd w:val="clear" w:color="auto" w:fill="auto"/>
            <w:noWrap/>
            <w:vAlign w:val="bottom"/>
            <w:hideMark/>
          </w:tcPr>
          <w:p w14:paraId="11401DC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-0% (0-0%)</w:t>
            </w:r>
          </w:p>
        </w:tc>
        <w:tc>
          <w:tcPr>
            <w:tcW w:w="1678" w:type="dxa"/>
            <w:tcBorders>
              <w:top w:val="nil"/>
              <w:left w:val="nil"/>
              <w:bottom w:val="single" w:sz="4" w:space="0" w:color="auto"/>
              <w:right w:val="single" w:sz="4" w:space="0" w:color="auto"/>
            </w:tcBorders>
            <w:shd w:val="clear" w:color="auto" w:fill="auto"/>
            <w:noWrap/>
            <w:vAlign w:val="bottom"/>
            <w:hideMark/>
          </w:tcPr>
          <w:p w14:paraId="63C23DA4"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-12% (11-13%)</w:t>
            </w:r>
          </w:p>
        </w:tc>
        <w:tc>
          <w:tcPr>
            <w:tcW w:w="1237" w:type="dxa"/>
            <w:tcBorders>
              <w:top w:val="nil"/>
              <w:left w:val="nil"/>
              <w:bottom w:val="single" w:sz="4" w:space="0" w:color="auto"/>
              <w:right w:val="single" w:sz="4" w:space="0" w:color="auto"/>
            </w:tcBorders>
            <w:shd w:val="clear" w:color="auto" w:fill="auto"/>
            <w:noWrap/>
            <w:vAlign w:val="bottom"/>
            <w:hideMark/>
          </w:tcPr>
          <w:p w14:paraId="2DC3B630"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-0%</w:t>
            </w:r>
          </w:p>
        </w:tc>
        <w:tc>
          <w:tcPr>
            <w:tcW w:w="1325" w:type="dxa"/>
            <w:tcBorders>
              <w:top w:val="nil"/>
              <w:left w:val="nil"/>
              <w:bottom w:val="single" w:sz="4" w:space="0" w:color="auto"/>
              <w:right w:val="single" w:sz="4" w:space="0" w:color="auto"/>
            </w:tcBorders>
            <w:shd w:val="clear" w:color="auto" w:fill="auto"/>
            <w:noWrap/>
            <w:vAlign w:val="bottom"/>
            <w:hideMark/>
          </w:tcPr>
          <w:p w14:paraId="483121B5"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+15%</w:t>
            </w:r>
          </w:p>
        </w:tc>
        <w:tc>
          <w:tcPr>
            <w:tcW w:w="1342" w:type="dxa"/>
            <w:tcBorders>
              <w:top w:val="nil"/>
              <w:left w:val="nil"/>
              <w:bottom w:val="single" w:sz="4" w:space="0" w:color="auto"/>
              <w:right w:val="single" w:sz="4" w:space="0" w:color="auto"/>
            </w:tcBorders>
            <w:shd w:val="clear" w:color="auto" w:fill="auto"/>
            <w:noWrap/>
            <w:vAlign w:val="bottom"/>
            <w:hideMark/>
          </w:tcPr>
          <w:p w14:paraId="1FE70787"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+14%</w:t>
            </w:r>
          </w:p>
        </w:tc>
      </w:tr>
      <w:tr w:rsidR="002C74EB" w:rsidRPr="002C74EB" w14:paraId="4B9D3B3C"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33CBDD82" w14:textId="022E9F24" w:rsidR="002C74EB" w:rsidRPr="002C74EB" w:rsidRDefault="002C74EB" w:rsidP="002C74EB">
            <w:pPr>
              <w:rPr>
                <w:rFonts w:eastAsia="Times New Roman"/>
                <w:color w:val="000000"/>
                <w:sz w:val="18"/>
                <w:szCs w:val="20"/>
              </w:rPr>
            </w:pPr>
            <w:r w:rsidRPr="002C74EB">
              <w:rPr>
                <w:rFonts w:eastAsia="Times New Roman"/>
                <w:color w:val="000000"/>
                <w:sz w:val="18"/>
                <w:szCs w:val="20"/>
              </w:rPr>
              <w:t>2. Xpert for HIV+</w:t>
            </w:r>
          </w:p>
        </w:tc>
        <w:tc>
          <w:tcPr>
            <w:tcW w:w="1726" w:type="dxa"/>
            <w:tcBorders>
              <w:top w:val="nil"/>
              <w:left w:val="nil"/>
              <w:bottom w:val="single" w:sz="4" w:space="0" w:color="auto"/>
              <w:right w:val="single" w:sz="4" w:space="0" w:color="auto"/>
            </w:tcBorders>
            <w:shd w:val="clear" w:color="auto" w:fill="auto"/>
            <w:noWrap/>
            <w:vAlign w:val="bottom"/>
            <w:hideMark/>
          </w:tcPr>
          <w:p w14:paraId="2EFD9A7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 (1-2%)</w:t>
            </w:r>
          </w:p>
        </w:tc>
        <w:tc>
          <w:tcPr>
            <w:tcW w:w="1678" w:type="dxa"/>
            <w:tcBorders>
              <w:top w:val="nil"/>
              <w:left w:val="nil"/>
              <w:bottom w:val="single" w:sz="4" w:space="0" w:color="auto"/>
              <w:right w:val="single" w:sz="4" w:space="0" w:color="auto"/>
            </w:tcBorders>
            <w:shd w:val="clear" w:color="auto" w:fill="auto"/>
            <w:noWrap/>
            <w:vAlign w:val="bottom"/>
            <w:hideMark/>
          </w:tcPr>
          <w:p w14:paraId="521BCA0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 (1-2%)</w:t>
            </w:r>
          </w:p>
        </w:tc>
        <w:tc>
          <w:tcPr>
            <w:tcW w:w="1237" w:type="dxa"/>
            <w:tcBorders>
              <w:top w:val="nil"/>
              <w:left w:val="nil"/>
              <w:bottom w:val="single" w:sz="4" w:space="0" w:color="auto"/>
              <w:right w:val="single" w:sz="4" w:space="0" w:color="auto"/>
            </w:tcBorders>
            <w:shd w:val="clear" w:color="auto" w:fill="auto"/>
            <w:noWrap/>
            <w:vAlign w:val="bottom"/>
            <w:hideMark/>
          </w:tcPr>
          <w:p w14:paraId="0F235A7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-5%</w:t>
            </w:r>
          </w:p>
        </w:tc>
        <w:tc>
          <w:tcPr>
            <w:tcW w:w="1325" w:type="dxa"/>
            <w:tcBorders>
              <w:top w:val="nil"/>
              <w:left w:val="nil"/>
              <w:bottom w:val="single" w:sz="4" w:space="0" w:color="auto"/>
              <w:right w:val="single" w:sz="4" w:space="0" w:color="auto"/>
            </w:tcBorders>
            <w:shd w:val="clear" w:color="auto" w:fill="auto"/>
            <w:noWrap/>
            <w:vAlign w:val="bottom"/>
            <w:hideMark/>
          </w:tcPr>
          <w:p w14:paraId="5A529033"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+2%</w:t>
            </w:r>
          </w:p>
        </w:tc>
        <w:tc>
          <w:tcPr>
            <w:tcW w:w="1342" w:type="dxa"/>
            <w:tcBorders>
              <w:top w:val="nil"/>
              <w:left w:val="nil"/>
              <w:bottom w:val="single" w:sz="4" w:space="0" w:color="auto"/>
              <w:right w:val="single" w:sz="4" w:space="0" w:color="auto"/>
            </w:tcBorders>
            <w:shd w:val="clear" w:color="auto" w:fill="auto"/>
            <w:noWrap/>
            <w:vAlign w:val="bottom"/>
            <w:hideMark/>
          </w:tcPr>
          <w:p w14:paraId="2C72CFD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+2%</w:t>
            </w:r>
          </w:p>
        </w:tc>
      </w:tr>
      <w:tr w:rsidR="002C74EB" w:rsidRPr="002C74EB" w14:paraId="484DD17F"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69F6407D"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 Xpert for previously treated</w:t>
            </w:r>
          </w:p>
        </w:tc>
        <w:tc>
          <w:tcPr>
            <w:tcW w:w="1726" w:type="dxa"/>
            <w:tcBorders>
              <w:top w:val="nil"/>
              <w:left w:val="nil"/>
              <w:bottom w:val="single" w:sz="4" w:space="0" w:color="auto"/>
              <w:right w:val="single" w:sz="4" w:space="0" w:color="auto"/>
            </w:tcBorders>
            <w:shd w:val="clear" w:color="auto" w:fill="auto"/>
            <w:noWrap/>
            <w:vAlign w:val="bottom"/>
            <w:hideMark/>
          </w:tcPr>
          <w:p w14:paraId="2714F77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 (2-3%)</w:t>
            </w:r>
          </w:p>
        </w:tc>
        <w:tc>
          <w:tcPr>
            <w:tcW w:w="1678" w:type="dxa"/>
            <w:tcBorders>
              <w:top w:val="nil"/>
              <w:left w:val="nil"/>
              <w:bottom w:val="single" w:sz="4" w:space="0" w:color="auto"/>
              <w:right w:val="single" w:sz="4" w:space="0" w:color="auto"/>
            </w:tcBorders>
            <w:shd w:val="clear" w:color="auto" w:fill="auto"/>
            <w:noWrap/>
            <w:vAlign w:val="bottom"/>
            <w:hideMark/>
          </w:tcPr>
          <w:p w14:paraId="6A676ED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-6% (6-6%)</w:t>
            </w:r>
          </w:p>
        </w:tc>
        <w:tc>
          <w:tcPr>
            <w:tcW w:w="1237" w:type="dxa"/>
            <w:tcBorders>
              <w:top w:val="nil"/>
              <w:left w:val="nil"/>
              <w:bottom w:val="single" w:sz="4" w:space="0" w:color="auto"/>
              <w:right w:val="single" w:sz="4" w:space="0" w:color="auto"/>
            </w:tcBorders>
            <w:shd w:val="clear" w:color="auto" w:fill="auto"/>
            <w:noWrap/>
            <w:vAlign w:val="bottom"/>
            <w:hideMark/>
          </w:tcPr>
          <w:p w14:paraId="1D13442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-4%</w:t>
            </w:r>
          </w:p>
        </w:tc>
        <w:tc>
          <w:tcPr>
            <w:tcW w:w="1325" w:type="dxa"/>
            <w:tcBorders>
              <w:top w:val="nil"/>
              <w:left w:val="nil"/>
              <w:bottom w:val="single" w:sz="4" w:space="0" w:color="auto"/>
              <w:right w:val="single" w:sz="4" w:space="0" w:color="auto"/>
            </w:tcBorders>
            <w:shd w:val="clear" w:color="auto" w:fill="auto"/>
            <w:noWrap/>
            <w:vAlign w:val="bottom"/>
            <w:hideMark/>
          </w:tcPr>
          <w:p w14:paraId="072A9285"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w:t>
            </w:r>
          </w:p>
        </w:tc>
        <w:tc>
          <w:tcPr>
            <w:tcW w:w="1342" w:type="dxa"/>
            <w:tcBorders>
              <w:top w:val="nil"/>
              <w:left w:val="nil"/>
              <w:bottom w:val="single" w:sz="4" w:space="0" w:color="auto"/>
              <w:right w:val="single" w:sz="4" w:space="0" w:color="auto"/>
            </w:tcBorders>
            <w:shd w:val="clear" w:color="auto" w:fill="auto"/>
            <w:noWrap/>
            <w:vAlign w:val="bottom"/>
            <w:hideMark/>
          </w:tcPr>
          <w:p w14:paraId="07439F95"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+6%</w:t>
            </w:r>
          </w:p>
        </w:tc>
      </w:tr>
      <w:tr w:rsidR="002C74EB" w:rsidRPr="002C74EB" w14:paraId="6A9D7D5C"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6C6AE214"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 xml:space="preserve">4. Xpert for </w:t>
            </w:r>
            <w:proofErr w:type="spellStart"/>
            <w:r w:rsidRPr="002C74EB">
              <w:rPr>
                <w:rFonts w:eastAsia="Times New Roman"/>
                <w:color w:val="000000"/>
                <w:sz w:val="18"/>
                <w:szCs w:val="20"/>
              </w:rPr>
              <w:t>sm-neg</w:t>
            </w:r>
            <w:proofErr w:type="spellEnd"/>
            <w:r w:rsidRPr="002C74EB">
              <w:rPr>
                <w:rFonts w:eastAsia="Times New Roman"/>
                <w:color w:val="000000"/>
                <w:sz w:val="18"/>
                <w:szCs w:val="20"/>
              </w:rPr>
              <w:t xml:space="preserve"> HIV+ or </w:t>
            </w:r>
            <w:proofErr w:type="spellStart"/>
            <w:r w:rsidRPr="002C74EB">
              <w:rPr>
                <w:rFonts w:eastAsia="Times New Roman"/>
                <w:color w:val="000000"/>
                <w:sz w:val="18"/>
                <w:szCs w:val="20"/>
              </w:rPr>
              <w:t>prev</w:t>
            </w:r>
            <w:proofErr w:type="spellEnd"/>
            <w:r w:rsidRPr="002C74EB">
              <w:rPr>
                <w:rFonts w:eastAsia="Times New Roman"/>
                <w:color w:val="000000"/>
                <w:sz w:val="18"/>
                <w:szCs w:val="20"/>
              </w:rPr>
              <w:t xml:space="preserve"> </w:t>
            </w:r>
            <w:proofErr w:type="spellStart"/>
            <w:r w:rsidRPr="002C74EB">
              <w:rPr>
                <w:rFonts w:eastAsia="Times New Roman"/>
                <w:color w:val="000000"/>
                <w:sz w:val="18"/>
                <w:szCs w:val="20"/>
              </w:rPr>
              <w:t>tx</w:t>
            </w:r>
            <w:proofErr w:type="spellEnd"/>
          </w:p>
        </w:tc>
        <w:tc>
          <w:tcPr>
            <w:tcW w:w="1726" w:type="dxa"/>
            <w:tcBorders>
              <w:top w:val="nil"/>
              <w:left w:val="nil"/>
              <w:bottom w:val="single" w:sz="4" w:space="0" w:color="auto"/>
              <w:right w:val="single" w:sz="4" w:space="0" w:color="auto"/>
            </w:tcBorders>
            <w:shd w:val="clear" w:color="auto" w:fill="auto"/>
            <w:noWrap/>
            <w:vAlign w:val="bottom"/>
            <w:hideMark/>
          </w:tcPr>
          <w:p w14:paraId="5B701D83"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 (3-4%)</w:t>
            </w:r>
          </w:p>
        </w:tc>
        <w:tc>
          <w:tcPr>
            <w:tcW w:w="1678" w:type="dxa"/>
            <w:tcBorders>
              <w:top w:val="nil"/>
              <w:left w:val="nil"/>
              <w:bottom w:val="single" w:sz="4" w:space="0" w:color="auto"/>
              <w:right w:val="single" w:sz="4" w:space="0" w:color="auto"/>
            </w:tcBorders>
            <w:shd w:val="clear" w:color="auto" w:fill="auto"/>
            <w:noWrap/>
            <w:vAlign w:val="bottom"/>
            <w:hideMark/>
          </w:tcPr>
          <w:p w14:paraId="77291B5B"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-5% (5-6%)</w:t>
            </w:r>
          </w:p>
        </w:tc>
        <w:tc>
          <w:tcPr>
            <w:tcW w:w="1237" w:type="dxa"/>
            <w:tcBorders>
              <w:top w:val="nil"/>
              <w:left w:val="nil"/>
              <w:bottom w:val="single" w:sz="4" w:space="0" w:color="auto"/>
              <w:right w:val="single" w:sz="4" w:space="0" w:color="auto"/>
            </w:tcBorders>
            <w:shd w:val="clear" w:color="auto" w:fill="auto"/>
            <w:noWrap/>
            <w:vAlign w:val="bottom"/>
            <w:hideMark/>
          </w:tcPr>
          <w:p w14:paraId="7F0B5A0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w:t>
            </w:r>
          </w:p>
        </w:tc>
        <w:tc>
          <w:tcPr>
            <w:tcW w:w="1325" w:type="dxa"/>
            <w:tcBorders>
              <w:top w:val="nil"/>
              <w:left w:val="nil"/>
              <w:bottom w:val="single" w:sz="4" w:space="0" w:color="auto"/>
              <w:right w:val="single" w:sz="4" w:space="0" w:color="auto"/>
            </w:tcBorders>
            <w:shd w:val="clear" w:color="auto" w:fill="auto"/>
            <w:noWrap/>
            <w:vAlign w:val="bottom"/>
            <w:hideMark/>
          </w:tcPr>
          <w:p w14:paraId="718ACFC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+9%</w:t>
            </w:r>
          </w:p>
        </w:tc>
        <w:tc>
          <w:tcPr>
            <w:tcW w:w="1342" w:type="dxa"/>
            <w:tcBorders>
              <w:top w:val="nil"/>
              <w:left w:val="nil"/>
              <w:bottom w:val="single" w:sz="4" w:space="0" w:color="auto"/>
              <w:right w:val="single" w:sz="4" w:space="0" w:color="auto"/>
            </w:tcBorders>
            <w:shd w:val="clear" w:color="auto" w:fill="auto"/>
            <w:noWrap/>
            <w:vAlign w:val="bottom"/>
            <w:hideMark/>
          </w:tcPr>
          <w:p w14:paraId="75521FD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w:t>
            </w:r>
          </w:p>
        </w:tc>
      </w:tr>
      <w:tr w:rsidR="002C74EB" w:rsidRPr="002C74EB" w14:paraId="7B4AC735"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36DF1A0C"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 xml:space="preserve">5. Xpert for all HIV+ or </w:t>
            </w:r>
            <w:proofErr w:type="spellStart"/>
            <w:r w:rsidRPr="002C74EB">
              <w:rPr>
                <w:rFonts w:eastAsia="Times New Roman"/>
                <w:color w:val="000000"/>
                <w:sz w:val="18"/>
                <w:szCs w:val="20"/>
              </w:rPr>
              <w:t>prev</w:t>
            </w:r>
            <w:proofErr w:type="spellEnd"/>
            <w:r w:rsidRPr="002C74EB">
              <w:rPr>
                <w:rFonts w:eastAsia="Times New Roman"/>
                <w:color w:val="000000"/>
                <w:sz w:val="18"/>
                <w:szCs w:val="20"/>
              </w:rPr>
              <w:t xml:space="preserve"> </w:t>
            </w:r>
            <w:proofErr w:type="spellStart"/>
            <w:r w:rsidRPr="002C74EB">
              <w:rPr>
                <w:rFonts w:eastAsia="Times New Roman"/>
                <w:color w:val="000000"/>
                <w:sz w:val="18"/>
                <w:szCs w:val="20"/>
              </w:rPr>
              <w:t>tx</w:t>
            </w:r>
            <w:proofErr w:type="spellEnd"/>
          </w:p>
        </w:tc>
        <w:tc>
          <w:tcPr>
            <w:tcW w:w="1726" w:type="dxa"/>
            <w:tcBorders>
              <w:top w:val="nil"/>
              <w:left w:val="nil"/>
              <w:bottom w:val="single" w:sz="4" w:space="0" w:color="auto"/>
              <w:right w:val="single" w:sz="4" w:space="0" w:color="auto"/>
            </w:tcBorders>
            <w:shd w:val="clear" w:color="auto" w:fill="auto"/>
            <w:noWrap/>
            <w:vAlign w:val="bottom"/>
            <w:hideMark/>
          </w:tcPr>
          <w:p w14:paraId="27F7203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 (3-4%)</w:t>
            </w:r>
          </w:p>
        </w:tc>
        <w:tc>
          <w:tcPr>
            <w:tcW w:w="1678" w:type="dxa"/>
            <w:tcBorders>
              <w:top w:val="nil"/>
              <w:left w:val="nil"/>
              <w:bottom w:val="single" w:sz="4" w:space="0" w:color="auto"/>
              <w:right w:val="single" w:sz="4" w:space="0" w:color="auto"/>
            </w:tcBorders>
            <w:shd w:val="clear" w:color="auto" w:fill="auto"/>
            <w:noWrap/>
            <w:vAlign w:val="bottom"/>
            <w:hideMark/>
          </w:tcPr>
          <w:p w14:paraId="4E9BC05C"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 (7-8%)</w:t>
            </w:r>
          </w:p>
        </w:tc>
        <w:tc>
          <w:tcPr>
            <w:tcW w:w="1237" w:type="dxa"/>
            <w:tcBorders>
              <w:top w:val="nil"/>
              <w:left w:val="nil"/>
              <w:bottom w:val="single" w:sz="4" w:space="0" w:color="auto"/>
              <w:right w:val="single" w:sz="4" w:space="0" w:color="auto"/>
            </w:tcBorders>
            <w:shd w:val="clear" w:color="auto" w:fill="auto"/>
            <w:noWrap/>
            <w:vAlign w:val="bottom"/>
            <w:hideMark/>
          </w:tcPr>
          <w:p w14:paraId="482F763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-8%</w:t>
            </w:r>
          </w:p>
        </w:tc>
        <w:tc>
          <w:tcPr>
            <w:tcW w:w="1325" w:type="dxa"/>
            <w:tcBorders>
              <w:top w:val="nil"/>
              <w:left w:val="nil"/>
              <w:bottom w:val="single" w:sz="4" w:space="0" w:color="auto"/>
              <w:right w:val="single" w:sz="4" w:space="0" w:color="auto"/>
            </w:tcBorders>
            <w:shd w:val="clear" w:color="auto" w:fill="auto"/>
            <w:noWrap/>
            <w:vAlign w:val="bottom"/>
            <w:hideMark/>
          </w:tcPr>
          <w:p w14:paraId="5FD7124A"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+8%</w:t>
            </w:r>
          </w:p>
        </w:tc>
        <w:tc>
          <w:tcPr>
            <w:tcW w:w="1342" w:type="dxa"/>
            <w:tcBorders>
              <w:top w:val="nil"/>
              <w:left w:val="nil"/>
              <w:bottom w:val="single" w:sz="4" w:space="0" w:color="auto"/>
              <w:right w:val="single" w:sz="4" w:space="0" w:color="auto"/>
            </w:tcBorders>
            <w:shd w:val="clear" w:color="auto" w:fill="auto"/>
            <w:noWrap/>
            <w:vAlign w:val="bottom"/>
            <w:hideMark/>
          </w:tcPr>
          <w:p w14:paraId="58E599D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w:t>
            </w:r>
          </w:p>
        </w:tc>
      </w:tr>
      <w:tr w:rsidR="002C74EB" w:rsidRPr="002C74EB" w14:paraId="0C764830"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7EC925C0"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6. Xpert for smear-</w:t>
            </w:r>
          </w:p>
        </w:tc>
        <w:tc>
          <w:tcPr>
            <w:tcW w:w="1726" w:type="dxa"/>
            <w:tcBorders>
              <w:top w:val="nil"/>
              <w:left w:val="nil"/>
              <w:bottom w:val="single" w:sz="4" w:space="0" w:color="auto"/>
              <w:right w:val="single" w:sz="4" w:space="0" w:color="auto"/>
            </w:tcBorders>
            <w:shd w:val="clear" w:color="auto" w:fill="auto"/>
            <w:noWrap/>
            <w:vAlign w:val="bottom"/>
            <w:hideMark/>
          </w:tcPr>
          <w:p w14:paraId="05BA2D5E"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-18% (16-19%)</w:t>
            </w:r>
          </w:p>
        </w:tc>
        <w:tc>
          <w:tcPr>
            <w:tcW w:w="1678" w:type="dxa"/>
            <w:tcBorders>
              <w:top w:val="nil"/>
              <w:left w:val="nil"/>
              <w:bottom w:val="single" w:sz="4" w:space="0" w:color="auto"/>
              <w:right w:val="single" w:sz="4" w:space="0" w:color="auto"/>
            </w:tcBorders>
            <w:shd w:val="clear" w:color="auto" w:fill="auto"/>
            <w:noWrap/>
            <w:vAlign w:val="bottom"/>
            <w:hideMark/>
          </w:tcPr>
          <w:p w14:paraId="526B10F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-17% (16-18%)</w:t>
            </w:r>
          </w:p>
        </w:tc>
        <w:tc>
          <w:tcPr>
            <w:tcW w:w="1237" w:type="dxa"/>
            <w:tcBorders>
              <w:top w:val="nil"/>
              <w:left w:val="nil"/>
              <w:bottom w:val="single" w:sz="4" w:space="0" w:color="auto"/>
              <w:right w:val="single" w:sz="4" w:space="0" w:color="auto"/>
            </w:tcBorders>
            <w:shd w:val="clear" w:color="auto" w:fill="auto"/>
            <w:noWrap/>
            <w:vAlign w:val="bottom"/>
            <w:hideMark/>
          </w:tcPr>
          <w:p w14:paraId="7075C45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-23%</w:t>
            </w:r>
          </w:p>
        </w:tc>
        <w:tc>
          <w:tcPr>
            <w:tcW w:w="1325" w:type="dxa"/>
            <w:tcBorders>
              <w:top w:val="nil"/>
              <w:left w:val="nil"/>
              <w:bottom w:val="single" w:sz="4" w:space="0" w:color="auto"/>
              <w:right w:val="single" w:sz="4" w:space="0" w:color="auto"/>
            </w:tcBorders>
            <w:shd w:val="clear" w:color="auto" w:fill="auto"/>
            <w:noWrap/>
            <w:vAlign w:val="bottom"/>
            <w:hideMark/>
          </w:tcPr>
          <w:p w14:paraId="70F93E4D"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+101%</w:t>
            </w:r>
          </w:p>
        </w:tc>
        <w:tc>
          <w:tcPr>
            <w:tcW w:w="1342" w:type="dxa"/>
            <w:tcBorders>
              <w:top w:val="nil"/>
              <w:left w:val="nil"/>
              <w:bottom w:val="single" w:sz="4" w:space="0" w:color="auto"/>
              <w:right w:val="single" w:sz="4" w:space="0" w:color="auto"/>
            </w:tcBorders>
            <w:shd w:val="clear" w:color="auto" w:fill="auto"/>
            <w:noWrap/>
            <w:vAlign w:val="bottom"/>
            <w:hideMark/>
          </w:tcPr>
          <w:p w14:paraId="24D7F8F3"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+92%</w:t>
            </w:r>
          </w:p>
        </w:tc>
      </w:tr>
      <w:tr w:rsidR="002C74EB" w:rsidRPr="002C74EB" w14:paraId="33129A15"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30BC1EF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7. Xpert for all</w:t>
            </w:r>
          </w:p>
        </w:tc>
        <w:tc>
          <w:tcPr>
            <w:tcW w:w="1726" w:type="dxa"/>
            <w:tcBorders>
              <w:top w:val="nil"/>
              <w:left w:val="nil"/>
              <w:bottom w:val="single" w:sz="4" w:space="0" w:color="auto"/>
              <w:right w:val="single" w:sz="4" w:space="0" w:color="auto"/>
            </w:tcBorders>
            <w:shd w:val="clear" w:color="auto" w:fill="auto"/>
            <w:noWrap/>
            <w:vAlign w:val="bottom"/>
            <w:hideMark/>
          </w:tcPr>
          <w:p w14:paraId="3BFCFF83"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-19% (17-21%)</w:t>
            </w:r>
          </w:p>
        </w:tc>
        <w:tc>
          <w:tcPr>
            <w:tcW w:w="1678" w:type="dxa"/>
            <w:tcBorders>
              <w:top w:val="nil"/>
              <w:left w:val="nil"/>
              <w:bottom w:val="single" w:sz="4" w:space="0" w:color="auto"/>
              <w:right w:val="single" w:sz="4" w:space="0" w:color="auto"/>
            </w:tcBorders>
            <w:shd w:val="clear" w:color="auto" w:fill="auto"/>
            <w:noWrap/>
            <w:vAlign w:val="bottom"/>
            <w:hideMark/>
          </w:tcPr>
          <w:p w14:paraId="73E3223F"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-27% (25-28%)</w:t>
            </w:r>
          </w:p>
        </w:tc>
        <w:tc>
          <w:tcPr>
            <w:tcW w:w="1237" w:type="dxa"/>
            <w:tcBorders>
              <w:top w:val="nil"/>
              <w:left w:val="nil"/>
              <w:bottom w:val="single" w:sz="4" w:space="0" w:color="auto"/>
              <w:right w:val="single" w:sz="4" w:space="0" w:color="auto"/>
            </w:tcBorders>
            <w:shd w:val="clear" w:color="auto" w:fill="auto"/>
            <w:noWrap/>
            <w:vAlign w:val="bottom"/>
            <w:hideMark/>
          </w:tcPr>
          <w:p w14:paraId="6BA5CD0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-25%</w:t>
            </w:r>
          </w:p>
        </w:tc>
        <w:tc>
          <w:tcPr>
            <w:tcW w:w="1325" w:type="dxa"/>
            <w:tcBorders>
              <w:top w:val="nil"/>
              <w:left w:val="nil"/>
              <w:bottom w:val="single" w:sz="4" w:space="0" w:color="auto"/>
              <w:right w:val="single" w:sz="4" w:space="0" w:color="auto"/>
            </w:tcBorders>
            <w:shd w:val="clear" w:color="auto" w:fill="auto"/>
            <w:noWrap/>
            <w:vAlign w:val="bottom"/>
            <w:hideMark/>
          </w:tcPr>
          <w:p w14:paraId="52B7BFBD"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+96%</w:t>
            </w:r>
          </w:p>
        </w:tc>
        <w:tc>
          <w:tcPr>
            <w:tcW w:w="1342" w:type="dxa"/>
            <w:tcBorders>
              <w:top w:val="nil"/>
              <w:left w:val="nil"/>
              <w:bottom w:val="single" w:sz="4" w:space="0" w:color="auto"/>
              <w:right w:val="single" w:sz="4" w:space="0" w:color="auto"/>
            </w:tcBorders>
            <w:shd w:val="clear" w:color="auto" w:fill="auto"/>
            <w:noWrap/>
            <w:vAlign w:val="bottom"/>
            <w:hideMark/>
          </w:tcPr>
          <w:p w14:paraId="6E439E0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+87%</w:t>
            </w:r>
          </w:p>
        </w:tc>
      </w:tr>
      <w:tr w:rsidR="002C74EB" w:rsidRPr="002C74EB" w14:paraId="2EC6B750" w14:textId="77777777" w:rsidTr="00CF52CC">
        <w:trPr>
          <w:trHeight w:val="300"/>
        </w:trPr>
        <w:tc>
          <w:tcPr>
            <w:tcW w:w="2175" w:type="dxa"/>
            <w:tcBorders>
              <w:top w:val="nil"/>
              <w:left w:val="single" w:sz="4" w:space="0" w:color="auto"/>
              <w:bottom w:val="single" w:sz="4" w:space="0" w:color="auto"/>
              <w:right w:val="single" w:sz="4" w:space="0" w:color="auto"/>
            </w:tcBorders>
            <w:shd w:val="clear" w:color="auto" w:fill="auto"/>
            <w:vAlign w:val="bottom"/>
            <w:hideMark/>
          </w:tcPr>
          <w:p w14:paraId="6BADF729"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8. Xpert for all, same day</w:t>
            </w:r>
          </w:p>
        </w:tc>
        <w:tc>
          <w:tcPr>
            <w:tcW w:w="1726" w:type="dxa"/>
            <w:tcBorders>
              <w:top w:val="nil"/>
              <w:left w:val="nil"/>
              <w:bottom w:val="single" w:sz="4" w:space="0" w:color="auto"/>
              <w:right w:val="single" w:sz="4" w:space="0" w:color="auto"/>
            </w:tcBorders>
            <w:shd w:val="clear" w:color="auto" w:fill="auto"/>
            <w:noWrap/>
            <w:vAlign w:val="bottom"/>
            <w:hideMark/>
          </w:tcPr>
          <w:p w14:paraId="0BEFD071"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-33% (31-34%)</w:t>
            </w:r>
          </w:p>
        </w:tc>
        <w:tc>
          <w:tcPr>
            <w:tcW w:w="1678" w:type="dxa"/>
            <w:tcBorders>
              <w:top w:val="nil"/>
              <w:left w:val="nil"/>
              <w:bottom w:val="single" w:sz="4" w:space="0" w:color="auto"/>
              <w:right w:val="single" w:sz="4" w:space="0" w:color="auto"/>
            </w:tcBorders>
            <w:shd w:val="clear" w:color="auto" w:fill="auto"/>
            <w:noWrap/>
            <w:vAlign w:val="bottom"/>
            <w:hideMark/>
          </w:tcPr>
          <w:p w14:paraId="0A1C2BF0"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-38% (37-41%)</w:t>
            </w:r>
          </w:p>
        </w:tc>
        <w:tc>
          <w:tcPr>
            <w:tcW w:w="1237" w:type="dxa"/>
            <w:tcBorders>
              <w:top w:val="nil"/>
              <w:left w:val="nil"/>
              <w:bottom w:val="single" w:sz="4" w:space="0" w:color="auto"/>
              <w:right w:val="single" w:sz="4" w:space="0" w:color="auto"/>
            </w:tcBorders>
            <w:shd w:val="clear" w:color="auto" w:fill="auto"/>
            <w:noWrap/>
            <w:vAlign w:val="bottom"/>
            <w:hideMark/>
          </w:tcPr>
          <w:p w14:paraId="75CE4218"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-39%</w:t>
            </w:r>
          </w:p>
        </w:tc>
        <w:tc>
          <w:tcPr>
            <w:tcW w:w="1325" w:type="dxa"/>
            <w:tcBorders>
              <w:top w:val="nil"/>
              <w:left w:val="nil"/>
              <w:bottom w:val="single" w:sz="4" w:space="0" w:color="auto"/>
              <w:right w:val="single" w:sz="4" w:space="0" w:color="auto"/>
            </w:tcBorders>
            <w:shd w:val="clear" w:color="auto" w:fill="auto"/>
            <w:noWrap/>
            <w:vAlign w:val="bottom"/>
            <w:hideMark/>
          </w:tcPr>
          <w:p w14:paraId="04CA7D7F"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+183%</w:t>
            </w:r>
          </w:p>
        </w:tc>
        <w:tc>
          <w:tcPr>
            <w:tcW w:w="1342" w:type="dxa"/>
            <w:tcBorders>
              <w:top w:val="nil"/>
              <w:left w:val="nil"/>
              <w:bottom w:val="single" w:sz="4" w:space="0" w:color="auto"/>
              <w:right w:val="single" w:sz="4" w:space="0" w:color="auto"/>
            </w:tcBorders>
            <w:shd w:val="clear" w:color="auto" w:fill="auto"/>
            <w:noWrap/>
            <w:vAlign w:val="bottom"/>
            <w:hideMark/>
          </w:tcPr>
          <w:p w14:paraId="673D1E77" w14:textId="77777777" w:rsidR="002C74EB" w:rsidRPr="002C74EB" w:rsidRDefault="002C74EB" w:rsidP="002C74EB">
            <w:pPr>
              <w:rPr>
                <w:rFonts w:eastAsia="Times New Roman"/>
                <w:color w:val="000000"/>
                <w:sz w:val="18"/>
                <w:szCs w:val="20"/>
              </w:rPr>
            </w:pPr>
            <w:r w:rsidRPr="002C74EB">
              <w:rPr>
                <w:rFonts w:eastAsia="Times New Roman"/>
                <w:color w:val="000000"/>
                <w:sz w:val="18"/>
                <w:szCs w:val="20"/>
              </w:rPr>
              <w:t>+181%</w:t>
            </w:r>
          </w:p>
        </w:tc>
      </w:tr>
    </w:tbl>
    <w:p w14:paraId="401AA290" w14:textId="29256FCB" w:rsidR="00CF52CC" w:rsidRPr="00EA2E22" w:rsidRDefault="00CF52CC" w:rsidP="00200D86">
      <w:pPr>
        <w:rPr>
          <w:b/>
          <w:i/>
          <w:sz w:val="20"/>
          <w:szCs w:val="22"/>
        </w:rPr>
      </w:pPr>
      <w:r w:rsidRPr="00EA2E22">
        <w:rPr>
          <w:b/>
          <w:i/>
          <w:sz w:val="20"/>
          <w:szCs w:val="22"/>
        </w:rPr>
        <w:t xml:space="preserve">*Note to users: values were extracted </w:t>
      </w:r>
      <w:r w:rsidR="00EA2E22" w:rsidRPr="00EA2E22">
        <w:rPr>
          <w:b/>
          <w:i/>
          <w:sz w:val="20"/>
          <w:szCs w:val="22"/>
        </w:rPr>
        <w:t xml:space="preserve">from the FlexDx TB Model output </w:t>
      </w:r>
      <w:r w:rsidRPr="00EA2E22">
        <w:rPr>
          <w:b/>
          <w:i/>
          <w:sz w:val="20"/>
          <w:szCs w:val="22"/>
        </w:rPr>
        <w:t>and entered into the table above for reporting purposes.</w:t>
      </w:r>
    </w:p>
    <w:p w14:paraId="1F28DCC4" w14:textId="43EF3091" w:rsidR="00F90368" w:rsidRPr="00EA2E22" w:rsidRDefault="00CF52CC" w:rsidP="00200D86">
      <w:pPr>
        <w:rPr>
          <w:sz w:val="20"/>
          <w:szCs w:val="22"/>
        </w:rPr>
      </w:pPr>
      <w:r w:rsidRPr="00EA2E22">
        <w:rPr>
          <w:sz w:val="20"/>
          <w:szCs w:val="22"/>
          <w:vertAlign w:val="superscript"/>
        </w:rPr>
        <w:t>16</w:t>
      </w:r>
      <w:r w:rsidRPr="00EA2E22">
        <w:rPr>
          <w:sz w:val="20"/>
          <w:szCs w:val="22"/>
        </w:rPr>
        <w:t xml:space="preserve"> The model estimated projections were generated using the FlexDx TB Model Pre-set Values for India. </w:t>
      </w:r>
    </w:p>
    <w:p w14:paraId="64B0CDA5" w14:textId="77777777" w:rsidR="00CF52CC" w:rsidRPr="00CF52CC" w:rsidRDefault="00CF52CC" w:rsidP="00200D86">
      <w:pPr>
        <w:rPr>
          <w:sz w:val="22"/>
          <w:szCs w:val="22"/>
        </w:rPr>
      </w:pPr>
    </w:p>
    <w:p w14:paraId="37858007" w14:textId="7131AF1E" w:rsidR="002C74EB" w:rsidRDefault="00A97FF9" w:rsidP="00F90368">
      <w:pPr>
        <w:ind w:firstLine="720"/>
        <w:rPr>
          <w:sz w:val="22"/>
          <w:szCs w:val="22"/>
        </w:rPr>
      </w:pPr>
      <w:r>
        <w:rPr>
          <w:noProof/>
        </w:rPr>
        <mc:AlternateContent>
          <mc:Choice Requires="wps">
            <w:drawing>
              <wp:anchor distT="0" distB="0" distL="114300" distR="114300" simplePos="0" relativeHeight="251819008" behindDoc="0" locked="0" layoutInCell="1" allowOverlap="1" wp14:anchorId="42BF7FC9" wp14:editId="47E3AA9E">
                <wp:simplePos x="0" y="0"/>
                <wp:positionH relativeFrom="column">
                  <wp:posOffset>1080135</wp:posOffset>
                </wp:positionH>
                <wp:positionV relativeFrom="paragraph">
                  <wp:posOffset>130275</wp:posOffset>
                </wp:positionV>
                <wp:extent cx="1714500" cy="342900"/>
                <wp:effectExtent l="0" t="0" r="0" b="12700"/>
                <wp:wrapNone/>
                <wp:docPr id="23" name="Text Box 23"/>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3F2973" w14:textId="341C881B" w:rsidR="003C4A25" w:rsidRPr="00E64818" w:rsidRDefault="003C4A25" w:rsidP="00AC4DAA">
                            <w:pPr>
                              <w:rPr>
                                <w:rFonts w:asciiTheme="majorHAnsi" w:hAnsiTheme="majorHAnsi"/>
                                <w:b/>
                                <w:sz w:val="26"/>
                                <w:szCs w:val="26"/>
                              </w:rPr>
                            </w:pPr>
                            <w:proofErr w:type="gramStart"/>
                            <w:r w:rsidRPr="00E64818">
                              <w:rPr>
                                <w:rFonts w:asciiTheme="majorHAnsi" w:hAnsiTheme="majorHAnsi"/>
                                <w:b/>
                                <w:sz w:val="26"/>
                                <w:szCs w:val="26"/>
                              </w:rPr>
                              <w:t>for</w:t>
                            </w:r>
                            <w:proofErr w:type="gramEnd"/>
                            <w:r w:rsidRPr="00E64818">
                              <w:rPr>
                                <w:rFonts w:asciiTheme="majorHAnsi" w:hAnsiTheme="majorHAnsi"/>
                                <w:b/>
                                <w:sz w:val="26"/>
                                <w:szCs w:val="26"/>
                              </w:rPr>
                              <w:t xml:space="preserve"> scale-up in India</w:t>
                            </w:r>
                          </w:p>
                          <w:p w14:paraId="59261DC2" w14:textId="77777777" w:rsidR="003C4A25" w:rsidRPr="00E64818" w:rsidRDefault="003C4A25" w:rsidP="00AC4DAA">
                            <w:pPr>
                              <w:rPr>
                                <w:rFonts w:asciiTheme="majorHAnsi" w:hAnsiTheme="majorHAnsi"/>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80" type="#_x0000_t202" style="position:absolute;left:0;text-align:left;margin-left:85.05pt;margin-top:10.25pt;width:135pt;height:2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nF19I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" filled="f" stroked="f">
                <v:textbox>
                  <w:txbxContent>
                    <w:p w14:paraId="733F2973" w14:textId="341C881B" w:rsidR="00631717" w:rsidRPr="00E64818" w:rsidRDefault="00631717" w:rsidP="00AC4DAA">
                      <w:pPr>
                        <w:rPr>
                          <w:rFonts w:asciiTheme="majorHAnsi" w:hAnsiTheme="majorHAnsi"/>
                          <w:b/>
                          <w:sz w:val="26"/>
                          <w:szCs w:val="26"/>
                        </w:rPr>
                      </w:pPr>
                      <w:proofErr w:type="gramStart"/>
                      <w:r w:rsidRPr="00E64818">
                        <w:rPr>
                          <w:rFonts w:asciiTheme="majorHAnsi" w:hAnsiTheme="majorHAnsi"/>
                          <w:b/>
                          <w:sz w:val="26"/>
                          <w:szCs w:val="26"/>
                        </w:rPr>
                        <w:t>for</w:t>
                      </w:r>
                      <w:proofErr w:type="gramEnd"/>
                      <w:r w:rsidRPr="00E64818">
                        <w:rPr>
                          <w:rFonts w:asciiTheme="majorHAnsi" w:hAnsiTheme="majorHAnsi"/>
                          <w:b/>
                          <w:sz w:val="26"/>
                          <w:szCs w:val="26"/>
                        </w:rPr>
                        <w:t xml:space="preserve"> scale-up in India</w:t>
                      </w:r>
                    </w:p>
                    <w:p w14:paraId="59261DC2" w14:textId="77777777" w:rsidR="00631717" w:rsidRPr="00E64818" w:rsidRDefault="00631717" w:rsidP="00AC4DAA">
                      <w:pPr>
                        <w:rPr>
                          <w:rFonts w:asciiTheme="majorHAnsi" w:hAnsiTheme="majorHAnsi"/>
                          <w:b/>
                          <w:sz w:val="26"/>
                          <w:szCs w:val="26"/>
                        </w:rPr>
                      </w:pPr>
                    </w:p>
                  </w:txbxContent>
                </v:textbox>
              </v:shape>
            </w:pict>
          </mc:Fallback>
        </mc:AlternateContent>
      </w:r>
      <w:r w:rsidR="00F90368">
        <w:rPr>
          <w:rFonts w:asciiTheme="majorHAnsi" w:hAnsiTheme="majorHAnsi" w:cs="Gill Sans"/>
          <w:noProof/>
        </w:rPr>
        <w:drawing>
          <wp:inline distT="0" distB="0" distL="0" distR="0" wp14:anchorId="0D8BCBA6" wp14:editId="1258507C">
            <wp:extent cx="4961522" cy="3736599"/>
            <wp:effectExtent l="25400" t="25400" r="17145" b="22860"/>
            <wp:docPr id="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2333" cy="3737210"/>
                    </a:xfrm>
                    <a:prstGeom prst="rect">
                      <a:avLst/>
                    </a:prstGeom>
                    <a:noFill/>
                    <a:ln>
                      <a:solidFill>
                        <a:srgbClr val="1F497D"/>
                      </a:solidFill>
                    </a:ln>
                  </pic:spPr>
                </pic:pic>
              </a:graphicData>
            </a:graphic>
          </wp:inline>
        </w:drawing>
      </w:r>
    </w:p>
    <w:p w14:paraId="300BAF2B" w14:textId="77777777" w:rsidR="00A97FF9" w:rsidRDefault="00A97FF9" w:rsidP="00F90368">
      <w:pPr>
        <w:ind w:firstLine="720"/>
        <w:rPr>
          <w:sz w:val="22"/>
          <w:szCs w:val="22"/>
        </w:rPr>
      </w:pPr>
    </w:p>
    <w:p w14:paraId="616D6B9D" w14:textId="47B0A6DB" w:rsidR="001437B3" w:rsidRDefault="001437B3" w:rsidP="001437B3">
      <w:pPr>
        <w:ind w:left="720"/>
        <w:rPr>
          <w:sz w:val="22"/>
          <w:szCs w:val="22"/>
        </w:rPr>
      </w:pPr>
      <w:r>
        <w:rPr>
          <w:sz w:val="22"/>
          <w:szCs w:val="22"/>
        </w:rPr>
        <w:t>Given the current conditions of the nationwide TB epidemic in India</w:t>
      </w:r>
      <w:r w:rsidR="00023618">
        <w:rPr>
          <w:sz w:val="22"/>
          <w:szCs w:val="22"/>
        </w:rPr>
        <w:t xml:space="preserve"> and using smear microscopy as the baseline for comparison</w:t>
      </w:r>
      <w:r>
        <w:rPr>
          <w:sz w:val="22"/>
          <w:szCs w:val="22"/>
        </w:rPr>
        <w:t xml:space="preserve">, the FlexDx TB Model </w:t>
      </w:r>
      <w:r w:rsidR="00023618">
        <w:rPr>
          <w:sz w:val="22"/>
          <w:szCs w:val="22"/>
        </w:rPr>
        <w:t>projects that</w:t>
      </w:r>
      <w:r>
        <w:rPr>
          <w:sz w:val="22"/>
          <w:szCs w:val="22"/>
        </w:rPr>
        <w:t xml:space="preserve"> the </w:t>
      </w:r>
      <w:r w:rsidR="00023618">
        <w:rPr>
          <w:sz w:val="22"/>
          <w:szCs w:val="22"/>
        </w:rPr>
        <w:t xml:space="preserve">current </w:t>
      </w:r>
      <w:r w:rsidR="00DB0AD7">
        <w:rPr>
          <w:sz w:val="22"/>
          <w:szCs w:val="22"/>
        </w:rPr>
        <w:t xml:space="preserve">RNCTP </w:t>
      </w:r>
      <w:r w:rsidR="00023618">
        <w:rPr>
          <w:sz w:val="22"/>
          <w:szCs w:val="22"/>
        </w:rPr>
        <w:t xml:space="preserve">strategy of targeting high risk populations (i.e., </w:t>
      </w:r>
      <w:r w:rsidR="005267BF">
        <w:rPr>
          <w:sz w:val="22"/>
          <w:szCs w:val="22"/>
        </w:rPr>
        <w:t xml:space="preserve">(2) </w:t>
      </w:r>
      <w:r w:rsidR="004643D3">
        <w:rPr>
          <w:sz w:val="22"/>
          <w:szCs w:val="22"/>
        </w:rPr>
        <w:t xml:space="preserve">Xpert for </w:t>
      </w:r>
      <w:r w:rsidR="00023618">
        <w:rPr>
          <w:sz w:val="22"/>
          <w:szCs w:val="22"/>
        </w:rPr>
        <w:t xml:space="preserve">patients infected with HIV) will </w:t>
      </w:r>
      <w:r w:rsidR="00023618" w:rsidRPr="00023618">
        <w:rPr>
          <w:sz w:val="22"/>
          <w:szCs w:val="22"/>
        </w:rPr>
        <w:t>produce</w:t>
      </w:r>
      <w:r w:rsidR="00E62760">
        <w:rPr>
          <w:sz w:val="22"/>
          <w:szCs w:val="22"/>
        </w:rPr>
        <w:t xml:space="preserve"> </w:t>
      </w:r>
      <w:r w:rsidR="00023618" w:rsidRPr="00023618">
        <w:rPr>
          <w:sz w:val="22"/>
          <w:szCs w:val="22"/>
        </w:rPr>
        <w:t xml:space="preserve">small reductions in </w:t>
      </w:r>
      <w:r w:rsidR="00023618">
        <w:rPr>
          <w:sz w:val="22"/>
          <w:szCs w:val="22"/>
        </w:rPr>
        <w:t xml:space="preserve">TB </w:t>
      </w:r>
      <w:r w:rsidR="00023618" w:rsidRPr="00023618">
        <w:rPr>
          <w:sz w:val="22"/>
          <w:szCs w:val="22"/>
        </w:rPr>
        <w:t>incidence</w:t>
      </w:r>
      <w:r w:rsidR="00E62760">
        <w:rPr>
          <w:sz w:val="22"/>
          <w:szCs w:val="22"/>
        </w:rPr>
        <w:t xml:space="preserve"> (estimated change: -1%, 95% uncertainty range: 1-2%)</w:t>
      </w:r>
      <w:r w:rsidR="00200D86">
        <w:rPr>
          <w:sz w:val="22"/>
          <w:szCs w:val="22"/>
        </w:rPr>
        <w:t xml:space="preserve"> and a </w:t>
      </w:r>
      <w:r w:rsidR="00023618" w:rsidRPr="00023618">
        <w:rPr>
          <w:sz w:val="22"/>
          <w:szCs w:val="22"/>
        </w:rPr>
        <w:t xml:space="preserve">slight decrease in TB mortality </w:t>
      </w:r>
      <w:r w:rsidR="00E62760">
        <w:rPr>
          <w:sz w:val="22"/>
          <w:szCs w:val="22"/>
        </w:rPr>
        <w:t xml:space="preserve">(estimated change: -5%) </w:t>
      </w:r>
      <w:r w:rsidR="00023618" w:rsidRPr="00023618">
        <w:rPr>
          <w:sz w:val="22"/>
          <w:szCs w:val="22"/>
        </w:rPr>
        <w:t xml:space="preserve">with little increase in cost </w:t>
      </w:r>
      <w:r w:rsidR="00090647">
        <w:rPr>
          <w:sz w:val="22"/>
          <w:szCs w:val="22"/>
        </w:rPr>
        <w:t xml:space="preserve">over the next five years </w:t>
      </w:r>
      <w:r w:rsidR="00E62760">
        <w:rPr>
          <w:sz w:val="22"/>
          <w:szCs w:val="22"/>
        </w:rPr>
        <w:t>(estimated chan</w:t>
      </w:r>
      <w:r w:rsidR="00DB0AD7">
        <w:rPr>
          <w:sz w:val="22"/>
          <w:szCs w:val="22"/>
        </w:rPr>
        <w:t>ge: +2%</w:t>
      </w:r>
      <w:r w:rsidR="00E62760">
        <w:rPr>
          <w:sz w:val="22"/>
          <w:szCs w:val="22"/>
        </w:rPr>
        <w:t>)</w:t>
      </w:r>
      <w:r w:rsidR="00DB0AD7">
        <w:rPr>
          <w:sz w:val="22"/>
          <w:szCs w:val="22"/>
        </w:rPr>
        <w:t>.  This targeted strategy</w:t>
      </w:r>
      <w:r w:rsidR="00E62760">
        <w:rPr>
          <w:sz w:val="22"/>
          <w:szCs w:val="22"/>
        </w:rPr>
        <w:t xml:space="preserve"> </w:t>
      </w:r>
      <w:r w:rsidR="00023618" w:rsidRPr="00023618">
        <w:rPr>
          <w:sz w:val="22"/>
          <w:szCs w:val="22"/>
        </w:rPr>
        <w:t>may prove effective in settings of high HIV prevalence</w:t>
      </w:r>
      <w:r w:rsidR="00DB0AD7">
        <w:rPr>
          <w:sz w:val="22"/>
          <w:szCs w:val="22"/>
        </w:rPr>
        <w:t>; however, alternative strategies may produce a greater impact if additional funding is available to implement a broader diagnostic approach</w:t>
      </w:r>
      <w:r w:rsidR="00023618" w:rsidRPr="00023618">
        <w:rPr>
          <w:sz w:val="22"/>
          <w:szCs w:val="22"/>
        </w:rPr>
        <w:t xml:space="preserve">.  </w:t>
      </w:r>
      <w:r w:rsidR="004643D3">
        <w:rPr>
          <w:sz w:val="22"/>
          <w:szCs w:val="22"/>
        </w:rPr>
        <w:t>The other HIV</w:t>
      </w:r>
      <w:r w:rsidR="005267BF">
        <w:rPr>
          <w:sz w:val="22"/>
          <w:szCs w:val="22"/>
        </w:rPr>
        <w:t xml:space="preserve">-targeted strategies, namely (4) </w:t>
      </w:r>
      <w:r w:rsidR="004643D3">
        <w:rPr>
          <w:sz w:val="22"/>
          <w:szCs w:val="22"/>
        </w:rPr>
        <w:t>Xpert for smear-negative HIV-infected or pre</w:t>
      </w:r>
      <w:r w:rsidR="005267BF">
        <w:rPr>
          <w:sz w:val="22"/>
          <w:szCs w:val="22"/>
        </w:rPr>
        <w:t>viously treated patients, and (5)</w:t>
      </w:r>
      <w:r w:rsidR="004643D3">
        <w:rPr>
          <w:sz w:val="22"/>
          <w:szCs w:val="22"/>
        </w:rPr>
        <w:t xml:space="preserve"> Xpert for all HIV-infected or previously treated patients, may achieve a greater reductions in TB (estimated change: -3% and </w:t>
      </w:r>
      <w:r w:rsidR="00C946C7">
        <w:rPr>
          <w:sz w:val="22"/>
          <w:szCs w:val="22"/>
        </w:rPr>
        <w:t>-</w:t>
      </w:r>
      <w:r w:rsidR="004643D3">
        <w:rPr>
          <w:sz w:val="22"/>
          <w:szCs w:val="22"/>
        </w:rPr>
        <w:t>3%, respectively)</w:t>
      </w:r>
      <w:r w:rsidR="006F7001">
        <w:rPr>
          <w:sz w:val="22"/>
          <w:szCs w:val="22"/>
        </w:rPr>
        <w:t>,</w:t>
      </w:r>
      <w:r w:rsidR="004643D3">
        <w:rPr>
          <w:sz w:val="22"/>
          <w:szCs w:val="22"/>
        </w:rPr>
        <w:t xml:space="preserve"> MDR TB incidence</w:t>
      </w:r>
      <w:r w:rsidR="00023618" w:rsidRPr="00023618">
        <w:rPr>
          <w:sz w:val="22"/>
          <w:szCs w:val="22"/>
        </w:rPr>
        <w:t xml:space="preserve"> </w:t>
      </w:r>
      <w:r w:rsidR="006F7001">
        <w:rPr>
          <w:sz w:val="22"/>
          <w:szCs w:val="22"/>
        </w:rPr>
        <w:t>(estimated change: -5% and -</w:t>
      </w:r>
      <w:r w:rsidR="004643D3">
        <w:rPr>
          <w:sz w:val="22"/>
          <w:szCs w:val="22"/>
        </w:rPr>
        <w:t>7%, respectively)</w:t>
      </w:r>
      <w:r w:rsidR="006F7001">
        <w:rPr>
          <w:sz w:val="22"/>
          <w:szCs w:val="22"/>
        </w:rPr>
        <w:t>, and mortality (estimated change: -7% and -8%), but with greater increases in costs both initially in the first year of implementation and over time in to the fifth year of implementation.  Thus, these gains in TB diagnostics targeting HIV-infected patients will require some additional funding to scale-up Xpert as currently proposed by the RNTCP.</w:t>
      </w:r>
    </w:p>
    <w:p w14:paraId="4FF17099" w14:textId="77777777" w:rsidR="006F7001" w:rsidRDefault="006F7001" w:rsidP="001437B3">
      <w:pPr>
        <w:ind w:left="720"/>
        <w:rPr>
          <w:sz w:val="22"/>
          <w:szCs w:val="22"/>
        </w:rPr>
      </w:pPr>
    </w:p>
    <w:p w14:paraId="0B7441EF" w14:textId="062CD051" w:rsidR="006F7001" w:rsidRDefault="005267BF" w:rsidP="001437B3">
      <w:pPr>
        <w:ind w:left="720"/>
        <w:rPr>
          <w:sz w:val="22"/>
          <w:szCs w:val="22"/>
        </w:rPr>
      </w:pPr>
      <w:r>
        <w:rPr>
          <w:sz w:val="22"/>
          <w:szCs w:val="22"/>
        </w:rPr>
        <w:t xml:space="preserve">By comparison, </w:t>
      </w:r>
      <w:r w:rsidR="00E75916">
        <w:rPr>
          <w:sz w:val="22"/>
          <w:szCs w:val="22"/>
        </w:rPr>
        <w:t xml:space="preserve">given that India is a low HIV prevalence setting, </w:t>
      </w:r>
      <w:r>
        <w:rPr>
          <w:sz w:val="22"/>
          <w:szCs w:val="22"/>
        </w:rPr>
        <w:t>the FlexDx TB Model projections suggest that implementing Xpert using broader diagnostic strategies may result in greater impact on the TB epidemic.  While (</w:t>
      </w:r>
      <w:r w:rsidR="00135EB9">
        <w:rPr>
          <w:sz w:val="22"/>
          <w:szCs w:val="22"/>
        </w:rPr>
        <w:t>7</w:t>
      </w:r>
      <w:r>
        <w:rPr>
          <w:sz w:val="22"/>
          <w:szCs w:val="22"/>
        </w:rPr>
        <w:t>) Xpert for all patients with presumptive TB requires a substantial financial investment for initial implementation (estimated change in cost</w:t>
      </w:r>
      <w:r w:rsidR="00C946C7">
        <w:rPr>
          <w:sz w:val="22"/>
          <w:szCs w:val="22"/>
        </w:rPr>
        <w:t xml:space="preserve"> year 1</w:t>
      </w:r>
      <w:r>
        <w:rPr>
          <w:sz w:val="22"/>
          <w:szCs w:val="22"/>
        </w:rPr>
        <w:t xml:space="preserve">: +96%), it is </w:t>
      </w:r>
      <w:r w:rsidR="00C946C7">
        <w:rPr>
          <w:sz w:val="22"/>
          <w:szCs w:val="22"/>
        </w:rPr>
        <w:t xml:space="preserve">quite effective for reducing TB and MDR TB incidence (estimated change: -19% and -27%, respectively), and TB mortality (estimated change: -25%).  Further, the costs for this strategy will decrease over a </w:t>
      </w:r>
      <w:proofErr w:type="gramStart"/>
      <w:r w:rsidR="00C946C7">
        <w:rPr>
          <w:sz w:val="22"/>
          <w:szCs w:val="22"/>
        </w:rPr>
        <w:t>five year</w:t>
      </w:r>
      <w:proofErr w:type="gramEnd"/>
      <w:r w:rsidR="00C946C7">
        <w:rPr>
          <w:sz w:val="22"/>
          <w:szCs w:val="22"/>
        </w:rPr>
        <w:t xml:space="preserve"> implementation period (estimated change in cost year 5: +87%).  A secondary advantage of investing </w:t>
      </w:r>
      <w:r w:rsidR="005A5913">
        <w:rPr>
          <w:sz w:val="22"/>
          <w:szCs w:val="22"/>
        </w:rPr>
        <w:t xml:space="preserve">in </w:t>
      </w:r>
      <w:r w:rsidR="00C946C7">
        <w:rPr>
          <w:sz w:val="22"/>
          <w:szCs w:val="22"/>
        </w:rPr>
        <w:t>the Xpert for all strategy is that its</w:t>
      </w:r>
      <w:r w:rsidR="005A5913">
        <w:rPr>
          <w:sz w:val="22"/>
          <w:szCs w:val="22"/>
        </w:rPr>
        <w:t xml:space="preserve"> implementation</w:t>
      </w:r>
      <w:r w:rsidR="00C946C7">
        <w:rPr>
          <w:sz w:val="22"/>
          <w:szCs w:val="22"/>
        </w:rPr>
        <w:t xml:space="preserve"> will help prepare India for </w:t>
      </w:r>
      <w:r w:rsidR="005A5913">
        <w:rPr>
          <w:sz w:val="22"/>
          <w:szCs w:val="22"/>
        </w:rPr>
        <w:t>subsequent scale-up</w:t>
      </w:r>
      <w:r w:rsidR="00C946C7">
        <w:rPr>
          <w:sz w:val="22"/>
          <w:szCs w:val="22"/>
        </w:rPr>
        <w:t xml:space="preserve"> of (8) </w:t>
      </w:r>
      <w:proofErr w:type="gramStart"/>
      <w:r w:rsidR="00C946C7">
        <w:rPr>
          <w:sz w:val="22"/>
          <w:szCs w:val="22"/>
        </w:rPr>
        <w:t>Xpert for all same-day diagnos</w:t>
      </w:r>
      <w:r w:rsidR="00CA35B9">
        <w:rPr>
          <w:sz w:val="22"/>
          <w:szCs w:val="22"/>
        </w:rPr>
        <w:t>i</w:t>
      </w:r>
      <w:r w:rsidR="00C946C7">
        <w:rPr>
          <w:sz w:val="22"/>
          <w:szCs w:val="22"/>
        </w:rPr>
        <w:t>s</w:t>
      </w:r>
      <w:r w:rsidR="005A5913">
        <w:rPr>
          <w:sz w:val="22"/>
          <w:szCs w:val="22"/>
        </w:rPr>
        <w:t>, which is projected to achieve even greater reductions in TB and MDR TB incidence, and mortality</w:t>
      </w:r>
      <w:r w:rsidR="00C946C7">
        <w:rPr>
          <w:sz w:val="22"/>
          <w:szCs w:val="22"/>
        </w:rPr>
        <w:t>.</w:t>
      </w:r>
      <w:proofErr w:type="gramEnd"/>
      <w:r w:rsidR="00C946C7">
        <w:rPr>
          <w:sz w:val="22"/>
          <w:szCs w:val="22"/>
        </w:rPr>
        <w:t xml:space="preserve"> </w:t>
      </w:r>
      <w:r w:rsidR="005A5913">
        <w:rPr>
          <w:sz w:val="22"/>
          <w:szCs w:val="22"/>
        </w:rPr>
        <w:t xml:space="preserve"> While these projected estimates of impact require a significant increase in funding to achieve the estimated reductions, these strategies for the implementation and scale-up of Xpert in India have the </w:t>
      </w:r>
      <w:r w:rsidR="00176693">
        <w:rPr>
          <w:sz w:val="22"/>
          <w:szCs w:val="22"/>
        </w:rPr>
        <w:t xml:space="preserve">greatest promise </w:t>
      </w:r>
      <w:r w:rsidR="005A5913">
        <w:rPr>
          <w:sz w:val="22"/>
          <w:szCs w:val="22"/>
        </w:rPr>
        <w:t xml:space="preserve">to </w:t>
      </w:r>
      <w:r w:rsidR="00176693">
        <w:rPr>
          <w:sz w:val="22"/>
          <w:szCs w:val="22"/>
        </w:rPr>
        <w:t>make a true impact on India’s TB epidemic.</w:t>
      </w:r>
      <w:r w:rsidR="00762F79">
        <w:rPr>
          <w:sz w:val="22"/>
          <w:szCs w:val="22"/>
        </w:rPr>
        <w:t xml:space="preserve">  Regardless, </w:t>
      </w:r>
      <w:r w:rsidR="00C61548">
        <w:rPr>
          <w:sz w:val="22"/>
          <w:szCs w:val="22"/>
        </w:rPr>
        <w:t>these gains</w:t>
      </w:r>
      <w:r w:rsidR="00762F79">
        <w:rPr>
          <w:sz w:val="22"/>
          <w:szCs w:val="22"/>
        </w:rPr>
        <w:t xml:space="preserve"> will not be achieved if funding remains at its current level.</w:t>
      </w:r>
    </w:p>
    <w:p w14:paraId="027063D2" w14:textId="77777777" w:rsidR="00B70F1E" w:rsidRDefault="00B70F1E" w:rsidP="001437B3">
      <w:pPr>
        <w:ind w:left="720"/>
        <w:rPr>
          <w:sz w:val="22"/>
          <w:szCs w:val="22"/>
        </w:rPr>
      </w:pPr>
    </w:p>
    <w:p w14:paraId="4AFC3442" w14:textId="2BE32ACF" w:rsidR="001437B3" w:rsidRPr="00C61548" w:rsidRDefault="00B70F1E" w:rsidP="00C61548">
      <w:pPr>
        <w:ind w:left="720"/>
        <w:rPr>
          <w:sz w:val="22"/>
          <w:szCs w:val="22"/>
        </w:rPr>
      </w:pPr>
      <w:r>
        <w:rPr>
          <w:sz w:val="22"/>
          <w:szCs w:val="22"/>
        </w:rPr>
        <w:t xml:space="preserve">The potential impact of scaling-up </w:t>
      </w:r>
      <w:r w:rsidR="00135EB9">
        <w:rPr>
          <w:sz w:val="22"/>
          <w:szCs w:val="22"/>
        </w:rPr>
        <w:t xml:space="preserve">Xpert using </w:t>
      </w:r>
      <w:r>
        <w:rPr>
          <w:sz w:val="22"/>
          <w:szCs w:val="22"/>
        </w:rPr>
        <w:t>these diagn</w:t>
      </w:r>
      <w:r w:rsidR="00135EB9">
        <w:rPr>
          <w:sz w:val="22"/>
          <w:szCs w:val="22"/>
        </w:rPr>
        <w:t>ostic strategies is further illustrated using the alternative scenarios offered in the FlexDx TB Model and depicted in the graphs</w:t>
      </w:r>
      <w:r w:rsidR="00E64818">
        <w:rPr>
          <w:sz w:val="22"/>
          <w:szCs w:val="22"/>
        </w:rPr>
        <w:t xml:space="preserve"> below</w:t>
      </w:r>
      <w:r w:rsidR="00135EB9">
        <w:rPr>
          <w:sz w:val="22"/>
          <w:szCs w:val="22"/>
        </w:rPr>
        <w:t xml:space="preserve">. By doubling the rate of empiric TB treatment </w:t>
      </w:r>
      <w:r w:rsidR="00C61548">
        <w:rPr>
          <w:sz w:val="22"/>
          <w:szCs w:val="22"/>
        </w:rPr>
        <w:t xml:space="preserve">occurring in India in the model, </w:t>
      </w:r>
      <w:r w:rsidR="00135EB9">
        <w:rPr>
          <w:sz w:val="22"/>
          <w:szCs w:val="22"/>
        </w:rPr>
        <w:t>the effect</w:t>
      </w:r>
      <w:r w:rsidR="00C61548">
        <w:rPr>
          <w:sz w:val="22"/>
          <w:szCs w:val="22"/>
        </w:rPr>
        <w:t>s</w:t>
      </w:r>
      <w:r w:rsidR="00135EB9">
        <w:rPr>
          <w:sz w:val="22"/>
          <w:szCs w:val="22"/>
        </w:rPr>
        <w:t xml:space="preserve"> of </w:t>
      </w:r>
      <w:r w:rsidR="00E76A6C">
        <w:rPr>
          <w:sz w:val="22"/>
          <w:szCs w:val="22"/>
        </w:rPr>
        <w:t>most of the strategies</w:t>
      </w:r>
      <w:r w:rsidR="00135EB9">
        <w:rPr>
          <w:sz w:val="22"/>
          <w:szCs w:val="22"/>
        </w:rPr>
        <w:t xml:space="preserve"> remain</w:t>
      </w:r>
      <w:r w:rsidR="00C61548">
        <w:rPr>
          <w:sz w:val="22"/>
          <w:szCs w:val="22"/>
        </w:rPr>
        <w:t xml:space="preserve"> </w:t>
      </w:r>
      <w:r w:rsidR="00135EB9">
        <w:rPr>
          <w:sz w:val="22"/>
          <w:szCs w:val="22"/>
        </w:rPr>
        <w:t>relatively the same</w:t>
      </w:r>
      <w:r w:rsidR="00C61548">
        <w:rPr>
          <w:sz w:val="22"/>
          <w:szCs w:val="22"/>
        </w:rPr>
        <w:t xml:space="preserve"> in terms of </w:t>
      </w:r>
      <w:r w:rsidR="00E76A6C">
        <w:rPr>
          <w:sz w:val="22"/>
          <w:szCs w:val="22"/>
        </w:rPr>
        <w:t>cost</w:t>
      </w:r>
      <w:r w:rsidR="00C61548">
        <w:rPr>
          <w:sz w:val="22"/>
          <w:szCs w:val="22"/>
        </w:rPr>
        <w:t xml:space="preserve"> </w:t>
      </w:r>
      <w:r w:rsidR="00E76A6C">
        <w:rPr>
          <w:sz w:val="22"/>
          <w:szCs w:val="22"/>
        </w:rPr>
        <w:t xml:space="preserve">based on the FlexDx projections, though these conditions may result in a decrease in cost for the </w:t>
      </w:r>
      <w:r w:rsidR="002E4F42">
        <w:rPr>
          <w:sz w:val="22"/>
          <w:szCs w:val="22"/>
        </w:rPr>
        <w:t xml:space="preserve">(8) </w:t>
      </w:r>
      <w:r w:rsidR="00E76A6C">
        <w:rPr>
          <w:sz w:val="22"/>
          <w:szCs w:val="22"/>
        </w:rPr>
        <w:t>Xpert for all same-day strategy making it even more appealing</w:t>
      </w:r>
      <w:r w:rsidR="00135EB9">
        <w:rPr>
          <w:sz w:val="22"/>
          <w:szCs w:val="22"/>
        </w:rPr>
        <w:t xml:space="preserve">.  </w:t>
      </w:r>
      <w:r w:rsidR="00C61548">
        <w:rPr>
          <w:sz w:val="22"/>
          <w:szCs w:val="22"/>
        </w:rPr>
        <w:t>However, increased empiric treatment does de</w:t>
      </w:r>
      <w:r w:rsidR="00E76A6C">
        <w:rPr>
          <w:sz w:val="22"/>
          <w:szCs w:val="22"/>
        </w:rPr>
        <w:t>crease the impact of each diagnostic strategy on TB incidence</w:t>
      </w:r>
      <w:r w:rsidR="002E4F42">
        <w:rPr>
          <w:sz w:val="22"/>
          <w:szCs w:val="22"/>
        </w:rPr>
        <w:t>.  In particular</w:t>
      </w:r>
      <w:r w:rsidR="00A300D9">
        <w:rPr>
          <w:sz w:val="22"/>
          <w:szCs w:val="22"/>
        </w:rPr>
        <w:t>, the (6) Xpert for smear-negative strategy and the broader strategies of</w:t>
      </w:r>
      <w:r w:rsidR="002E4F42">
        <w:rPr>
          <w:sz w:val="22"/>
          <w:szCs w:val="22"/>
        </w:rPr>
        <w:t xml:space="preserve"> (7) Xpert for all and (8) Xpert for all same-day are most affected by doubling empiric treatment resulting</w:t>
      </w:r>
      <w:r w:rsidR="00A300D9">
        <w:rPr>
          <w:sz w:val="22"/>
          <w:szCs w:val="22"/>
        </w:rPr>
        <w:t xml:space="preserve"> in</w:t>
      </w:r>
      <w:r w:rsidR="002E4F42">
        <w:rPr>
          <w:sz w:val="22"/>
          <w:szCs w:val="22"/>
        </w:rPr>
        <w:t xml:space="preserve"> the greatest reductions in the projected decrease in TB incidence under baseline conditions</w:t>
      </w:r>
      <w:r w:rsidR="00E76A6C">
        <w:rPr>
          <w:sz w:val="22"/>
          <w:szCs w:val="22"/>
        </w:rPr>
        <w:t>.</w:t>
      </w:r>
      <w:r w:rsidR="00AE49F4">
        <w:rPr>
          <w:sz w:val="22"/>
          <w:szCs w:val="22"/>
        </w:rPr>
        <w:t xml:space="preserve">  These results suggest that in addition to implementing new diagnostics</w:t>
      </w:r>
      <w:r w:rsidR="00B44CD2">
        <w:rPr>
          <w:sz w:val="22"/>
          <w:szCs w:val="22"/>
        </w:rPr>
        <w:t>,</w:t>
      </w:r>
      <w:r w:rsidR="00AE49F4">
        <w:rPr>
          <w:sz w:val="22"/>
          <w:szCs w:val="22"/>
        </w:rPr>
        <w:t xml:space="preserve"> we must also </w:t>
      </w:r>
      <w:r w:rsidR="00F3268A">
        <w:rPr>
          <w:sz w:val="22"/>
          <w:szCs w:val="22"/>
        </w:rPr>
        <w:t>collect data on patterns of empiric treatment in the public and private sector in India, in order to better refine our estimates of impact for the next round of funding.</w:t>
      </w:r>
      <w:r w:rsidR="00AE49F4">
        <w:rPr>
          <w:sz w:val="22"/>
          <w:szCs w:val="22"/>
        </w:rPr>
        <w:t xml:space="preserve"> </w:t>
      </w:r>
    </w:p>
    <w:p w14:paraId="1B540C81" w14:textId="77777777" w:rsidR="00B70F1E" w:rsidRDefault="00B70F1E" w:rsidP="001437B3">
      <w:pPr>
        <w:ind w:left="720"/>
        <w:rPr>
          <w:rFonts w:asciiTheme="majorHAnsi" w:hAnsiTheme="majorHAnsi" w:cs="Gill Sans"/>
        </w:rPr>
      </w:pPr>
    </w:p>
    <w:p w14:paraId="727C205F" w14:textId="206FE93D" w:rsidR="0011690F" w:rsidRDefault="00E64818" w:rsidP="0011690F">
      <w:pPr>
        <w:rPr>
          <w:rFonts w:asciiTheme="majorHAnsi" w:hAnsiTheme="majorHAnsi" w:cs="Gill Sans"/>
        </w:rPr>
      </w:pPr>
      <w:r w:rsidRPr="0011690F">
        <w:rPr>
          <w:noProof/>
          <w:sz w:val="22"/>
        </w:rPr>
        <mc:AlternateContent>
          <mc:Choice Requires="wps">
            <w:drawing>
              <wp:anchor distT="0" distB="0" distL="114300" distR="114300" simplePos="0" relativeHeight="251825152" behindDoc="0" locked="0" layoutInCell="1" allowOverlap="1" wp14:anchorId="18DA2559" wp14:editId="408F3DC3">
                <wp:simplePos x="0" y="0"/>
                <wp:positionH relativeFrom="column">
                  <wp:posOffset>1080135</wp:posOffset>
                </wp:positionH>
                <wp:positionV relativeFrom="paragraph">
                  <wp:posOffset>434975</wp:posOffset>
                </wp:positionV>
                <wp:extent cx="1475740" cy="1053465"/>
                <wp:effectExtent l="0" t="0" r="22860" b="13335"/>
                <wp:wrapNone/>
                <wp:docPr id="30" name="Text Box 30"/>
                <wp:cNvGraphicFramePr/>
                <a:graphic xmlns:a="http://schemas.openxmlformats.org/drawingml/2006/main">
                  <a:graphicData uri="http://schemas.microsoft.com/office/word/2010/wordprocessingShape">
                    <wps:wsp>
                      <wps:cNvSpPr txBox="1"/>
                      <wps:spPr>
                        <a:xfrm>
                          <a:off x="0" y="0"/>
                          <a:ext cx="1475740" cy="1053465"/>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BA7874" w14:textId="77777777" w:rsidR="003C4A25" w:rsidRPr="0011690F" w:rsidRDefault="003C4A25" w:rsidP="0011690F">
                            <w:pPr>
                              <w:rPr>
                                <w:rFonts w:asciiTheme="majorHAnsi" w:hAnsiTheme="majorHAnsi"/>
                                <w:sz w:val="14"/>
                              </w:rPr>
                            </w:pPr>
                            <w:r w:rsidRPr="0011690F">
                              <w:rPr>
                                <w:rFonts w:asciiTheme="majorHAnsi" w:hAnsiTheme="majorHAnsi"/>
                                <w:sz w:val="14"/>
                              </w:rPr>
                              <w:t>0= Baseline (smear)</w:t>
                            </w:r>
                          </w:p>
                          <w:p w14:paraId="0AABBFD4" w14:textId="77777777" w:rsidR="003C4A25" w:rsidRPr="0011690F" w:rsidRDefault="003C4A25" w:rsidP="0011690F">
                            <w:pPr>
                              <w:rPr>
                                <w:rFonts w:asciiTheme="majorHAnsi" w:hAnsiTheme="majorHAnsi"/>
                                <w:sz w:val="14"/>
                              </w:rPr>
                            </w:pPr>
                            <w:r w:rsidRPr="0011690F">
                              <w:rPr>
                                <w:rFonts w:asciiTheme="majorHAnsi" w:hAnsiTheme="majorHAnsi"/>
                                <w:sz w:val="14"/>
                              </w:rPr>
                              <w:t>1= Xpert for smear-</w:t>
                            </w:r>
                            <w:proofErr w:type="spellStart"/>
                            <w:r w:rsidRPr="0011690F">
                              <w:rPr>
                                <w:rFonts w:asciiTheme="majorHAnsi" w:hAnsiTheme="majorHAnsi"/>
                                <w:sz w:val="14"/>
                              </w:rPr>
                              <w:t>pos</w:t>
                            </w:r>
                            <w:proofErr w:type="spellEnd"/>
                          </w:p>
                          <w:p w14:paraId="79EAD8A4" w14:textId="77777777" w:rsidR="003C4A25" w:rsidRPr="0011690F" w:rsidRDefault="003C4A25" w:rsidP="0011690F">
                            <w:pPr>
                              <w:rPr>
                                <w:rFonts w:asciiTheme="majorHAnsi" w:hAnsiTheme="majorHAnsi"/>
                                <w:sz w:val="14"/>
                              </w:rPr>
                            </w:pPr>
                            <w:r w:rsidRPr="0011690F">
                              <w:rPr>
                                <w:rFonts w:asciiTheme="majorHAnsi" w:hAnsiTheme="majorHAnsi"/>
                                <w:sz w:val="14"/>
                              </w:rPr>
                              <w:t>2= Xpert for HIV+</w:t>
                            </w:r>
                          </w:p>
                          <w:p w14:paraId="4186075C" w14:textId="77777777" w:rsidR="003C4A25" w:rsidRPr="0011690F" w:rsidRDefault="003C4A25" w:rsidP="0011690F">
                            <w:pPr>
                              <w:rPr>
                                <w:rFonts w:asciiTheme="majorHAnsi" w:hAnsiTheme="majorHAnsi"/>
                                <w:sz w:val="12"/>
                              </w:rPr>
                            </w:pPr>
                            <w:r w:rsidRPr="0011690F">
                              <w:rPr>
                                <w:rFonts w:asciiTheme="majorHAnsi" w:hAnsiTheme="majorHAnsi"/>
                                <w:sz w:val="14"/>
                              </w:rPr>
                              <w:t>3= Xpert for previously treated</w:t>
                            </w:r>
                          </w:p>
                          <w:p w14:paraId="4DD530F5" w14:textId="77777777" w:rsidR="003C4A25" w:rsidRPr="0011690F" w:rsidRDefault="003C4A25" w:rsidP="0011690F">
                            <w:pPr>
                              <w:rPr>
                                <w:rFonts w:asciiTheme="majorHAnsi" w:hAnsiTheme="majorHAnsi"/>
                                <w:sz w:val="14"/>
                              </w:rPr>
                            </w:pPr>
                            <w:r w:rsidRPr="0011690F">
                              <w:rPr>
                                <w:rFonts w:asciiTheme="majorHAnsi" w:hAnsiTheme="majorHAnsi"/>
                                <w:sz w:val="14"/>
                              </w:rPr>
                              <w:t xml:space="preserve">4= Xpert for </w:t>
                            </w:r>
                            <w:proofErr w:type="spellStart"/>
                            <w:r w:rsidRPr="0011690F">
                              <w:rPr>
                                <w:rFonts w:asciiTheme="majorHAnsi" w:hAnsiTheme="majorHAnsi"/>
                                <w:sz w:val="14"/>
                              </w:rPr>
                              <w:t>sm-neg</w:t>
                            </w:r>
                            <w:proofErr w:type="spellEnd"/>
                            <w:r w:rsidRPr="0011690F">
                              <w:rPr>
                                <w:rFonts w:asciiTheme="majorHAnsi" w:hAnsiTheme="majorHAnsi"/>
                                <w:sz w:val="14"/>
                              </w:rPr>
                              <w:t xml:space="preserve">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06C40D5C" w14:textId="77777777" w:rsidR="003C4A25" w:rsidRPr="0011690F" w:rsidRDefault="003C4A25" w:rsidP="0011690F">
                            <w:pPr>
                              <w:rPr>
                                <w:rFonts w:asciiTheme="majorHAnsi" w:hAnsiTheme="majorHAnsi"/>
                                <w:sz w:val="14"/>
                              </w:rPr>
                            </w:pPr>
                            <w:r w:rsidRPr="0011690F">
                              <w:rPr>
                                <w:rFonts w:asciiTheme="majorHAnsi" w:hAnsiTheme="majorHAnsi"/>
                                <w:sz w:val="14"/>
                              </w:rPr>
                              <w:t xml:space="preserve">5= Xpert for all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2A413A8B" w14:textId="77777777" w:rsidR="003C4A25" w:rsidRPr="0011690F" w:rsidRDefault="003C4A25" w:rsidP="0011690F">
                            <w:pPr>
                              <w:rPr>
                                <w:rFonts w:asciiTheme="majorHAnsi" w:hAnsiTheme="majorHAnsi"/>
                                <w:sz w:val="14"/>
                              </w:rPr>
                            </w:pPr>
                            <w:r w:rsidRPr="0011690F">
                              <w:rPr>
                                <w:rFonts w:asciiTheme="majorHAnsi" w:hAnsiTheme="majorHAnsi"/>
                                <w:sz w:val="14"/>
                              </w:rPr>
                              <w:t>6= Xpert for smear-negative</w:t>
                            </w:r>
                          </w:p>
                          <w:p w14:paraId="236FC236" w14:textId="77777777" w:rsidR="003C4A25" w:rsidRPr="0011690F" w:rsidRDefault="003C4A25" w:rsidP="0011690F">
                            <w:pPr>
                              <w:rPr>
                                <w:rFonts w:asciiTheme="majorHAnsi" w:hAnsiTheme="majorHAnsi"/>
                                <w:sz w:val="14"/>
                              </w:rPr>
                            </w:pPr>
                            <w:r w:rsidRPr="0011690F">
                              <w:rPr>
                                <w:rFonts w:asciiTheme="majorHAnsi" w:hAnsiTheme="majorHAnsi"/>
                                <w:sz w:val="14"/>
                              </w:rPr>
                              <w:t>7= Xpert for all</w:t>
                            </w:r>
                          </w:p>
                          <w:p w14:paraId="117A51AF" w14:textId="77777777" w:rsidR="003C4A25" w:rsidRPr="0011690F" w:rsidRDefault="003C4A25" w:rsidP="0011690F">
                            <w:pPr>
                              <w:rPr>
                                <w:rFonts w:asciiTheme="majorHAnsi" w:hAnsiTheme="majorHAnsi"/>
                                <w:sz w:val="14"/>
                              </w:rPr>
                            </w:pPr>
                            <w:r w:rsidRPr="0011690F">
                              <w:rPr>
                                <w:rFonts w:asciiTheme="majorHAnsi" w:hAnsiTheme="majorHAnsi"/>
                                <w:sz w:val="14"/>
                              </w:rPr>
                              <w:t>8= Xpert for all, same day</w:t>
                            </w:r>
                          </w:p>
                          <w:p w14:paraId="1C9C65AB" w14:textId="77777777" w:rsidR="003C4A25" w:rsidRPr="0011690F" w:rsidRDefault="003C4A25" w:rsidP="0011690F">
                            <w:pPr>
                              <w:rPr>
                                <w:rFonts w:asciiTheme="majorHAnsi" w:hAnsiTheme="majorHAnsi"/>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81" type="#_x0000_t202" style="position:absolute;margin-left:85.05pt;margin-top:34.25pt;width:116.2pt;height:82.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" filled="f" strokecolor="#1f497d [3215]">
                <v:textbox>
                  <w:txbxContent>
                    <w:p w14:paraId="16BA7874" w14:textId="77777777" w:rsidR="00631717" w:rsidRPr="0011690F" w:rsidRDefault="00631717" w:rsidP="0011690F">
                      <w:pPr>
                        <w:rPr>
                          <w:rFonts w:asciiTheme="majorHAnsi" w:hAnsiTheme="majorHAnsi"/>
                          <w:sz w:val="14"/>
                        </w:rPr>
                      </w:pPr>
                      <w:r w:rsidRPr="0011690F">
                        <w:rPr>
                          <w:rFonts w:asciiTheme="majorHAnsi" w:hAnsiTheme="majorHAnsi"/>
                          <w:sz w:val="14"/>
                        </w:rPr>
                        <w:t>0= Baseline (smear)</w:t>
                      </w:r>
                    </w:p>
                    <w:p w14:paraId="0AABBFD4" w14:textId="77777777" w:rsidR="00631717" w:rsidRPr="0011690F" w:rsidRDefault="00631717" w:rsidP="0011690F">
                      <w:pPr>
                        <w:rPr>
                          <w:rFonts w:asciiTheme="majorHAnsi" w:hAnsiTheme="majorHAnsi"/>
                          <w:sz w:val="14"/>
                        </w:rPr>
                      </w:pPr>
                      <w:r w:rsidRPr="0011690F">
                        <w:rPr>
                          <w:rFonts w:asciiTheme="majorHAnsi" w:hAnsiTheme="majorHAnsi"/>
                          <w:sz w:val="14"/>
                        </w:rPr>
                        <w:t>1= Xpert for smear-</w:t>
                      </w:r>
                      <w:proofErr w:type="spellStart"/>
                      <w:r w:rsidRPr="0011690F">
                        <w:rPr>
                          <w:rFonts w:asciiTheme="majorHAnsi" w:hAnsiTheme="majorHAnsi"/>
                          <w:sz w:val="14"/>
                        </w:rPr>
                        <w:t>pos</w:t>
                      </w:r>
                      <w:proofErr w:type="spellEnd"/>
                    </w:p>
                    <w:p w14:paraId="79EAD8A4" w14:textId="77777777" w:rsidR="00631717" w:rsidRPr="0011690F" w:rsidRDefault="00631717" w:rsidP="0011690F">
                      <w:pPr>
                        <w:rPr>
                          <w:rFonts w:asciiTheme="majorHAnsi" w:hAnsiTheme="majorHAnsi"/>
                          <w:sz w:val="14"/>
                        </w:rPr>
                      </w:pPr>
                      <w:r w:rsidRPr="0011690F">
                        <w:rPr>
                          <w:rFonts w:asciiTheme="majorHAnsi" w:hAnsiTheme="majorHAnsi"/>
                          <w:sz w:val="14"/>
                        </w:rPr>
                        <w:t>2= Xpert for HIV+</w:t>
                      </w:r>
                    </w:p>
                    <w:p w14:paraId="4186075C" w14:textId="77777777" w:rsidR="00631717" w:rsidRPr="0011690F" w:rsidRDefault="00631717" w:rsidP="0011690F">
                      <w:pPr>
                        <w:rPr>
                          <w:rFonts w:asciiTheme="majorHAnsi" w:hAnsiTheme="majorHAnsi"/>
                          <w:sz w:val="12"/>
                        </w:rPr>
                      </w:pPr>
                      <w:r w:rsidRPr="0011690F">
                        <w:rPr>
                          <w:rFonts w:asciiTheme="majorHAnsi" w:hAnsiTheme="majorHAnsi"/>
                          <w:sz w:val="14"/>
                        </w:rPr>
                        <w:t>3= Xpert for previously treated</w:t>
                      </w:r>
                    </w:p>
                    <w:p w14:paraId="4DD530F5" w14:textId="77777777" w:rsidR="00631717" w:rsidRPr="0011690F" w:rsidRDefault="00631717" w:rsidP="0011690F">
                      <w:pPr>
                        <w:rPr>
                          <w:rFonts w:asciiTheme="majorHAnsi" w:hAnsiTheme="majorHAnsi"/>
                          <w:sz w:val="14"/>
                        </w:rPr>
                      </w:pPr>
                      <w:r w:rsidRPr="0011690F">
                        <w:rPr>
                          <w:rFonts w:asciiTheme="majorHAnsi" w:hAnsiTheme="majorHAnsi"/>
                          <w:sz w:val="14"/>
                        </w:rPr>
                        <w:t xml:space="preserve">4= Xpert for </w:t>
                      </w:r>
                      <w:proofErr w:type="spellStart"/>
                      <w:r w:rsidRPr="0011690F">
                        <w:rPr>
                          <w:rFonts w:asciiTheme="majorHAnsi" w:hAnsiTheme="majorHAnsi"/>
                          <w:sz w:val="14"/>
                        </w:rPr>
                        <w:t>sm-neg</w:t>
                      </w:r>
                      <w:proofErr w:type="spellEnd"/>
                      <w:r w:rsidRPr="0011690F">
                        <w:rPr>
                          <w:rFonts w:asciiTheme="majorHAnsi" w:hAnsiTheme="majorHAnsi"/>
                          <w:sz w:val="14"/>
                        </w:rPr>
                        <w:t xml:space="preserve">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06C40D5C" w14:textId="77777777" w:rsidR="00631717" w:rsidRPr="0011690F" w:rsidRDefault="00631717" w:rsidP="0011690F">
                      <w:pPr>
                        <w:rPr>
                          <w:rFonts w:asciiTheme="majorHAnsi" w:hAnsiTheme="majorHAnsi"/>
                          <w:sz w:val="14"/>
                        </w:rPr>
                      </w:pPr>
                      <w:r w:rsidRPr="0011690F">
                        <w:rPr>
                          <w:rFonts w:asciiTheme="majorHAnsi" w:hAnsiTheme="majorHAnsi"/>
                          <w:sz w:val="14"/>
                        </w:rPr>
                        <w:t xml:space="preserve">5= Xpert for all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2A413A8B" w14:textId="77777777" w:rsidR="00631717" w:rsidRPr="0011690F" w:rsidRDefault="00631717" w:rsidP="0011690F">
                      <w:pPr>
                        <w:rPr>
                          <w:rFonts w:asciiTheme="majorHAnsi" w:hAnsiTheme="majorHAnsi"/>
                          <w:sz w:val="14"/>
                        </w:rPr>
                      </w:pPr>
                      <w:r w:rsidRPr="0011690F">
                        <w:rPr>
                          <w:rFonts w:asciiTheme="majorHAnsi" w:hAnsiTheme="majorHAnsi"/>
                          <w:sz w:val="14"/>
                        </w:rPr>
                        <w:t>6= Xpert for smear-negative</w:t>
                      </w:r>
                    </w:p>
                    <w:p w14:paraId="236FC236" w14:textId="77777777" w:rsidR="00631717" w:rsidRPr="0011690F" w:rsidRDefault="00631717" w:rsidP="0011690F">
                      <w:pPr>
                        <w:rPr>
                          <w:rFonts w:asciiTheme="majorHAnsi" w:hAnsiTheme="majorHAnsi"/>
                          <w:sz w:val="14"/>
                        </w:rPr>
                      </w:pPr>
                      <w:r w:rsidRPr="0011690F">
                        <w:rPr>
                          <w:rFonts w:asciiTheme="majorHAnsi" w:hAnsiTheme="majorHAnsi"/>
                          <w:sz w:val="14"/>
                        </w:rPr>
                        <w:t>7= Xpert for all</w:t>
                      </w:r>
                    </w:p>
                    <w:p w14:paraId="117A51AF" w14:textId="77777777" w:rsidR="00631717" w:rsidRPr="0011690F" w:rsidRDefault="00631717" w:rsidP="0011690F">
                      <w:pPr>
                        <w:rPr>
                          <w:rFonts w:asciiTheme="majorHAnsi" w:hAnsiTheme="majorHAnsi"/>
                          <w:sz w:val="14"/>
                        </w:rPr>
                      </w:pPr>
                      <w:r w:rsidRPr="0011690F">
                        <w:rPr>
                          <w:rFonts w:asciiTheme="majorHAnsi" w:hAnsiTheme="majorHAnsi"/>
                          <w:sz w:val="14"/>
                        </w:rPr>
                        <w:t>8= Xpert for all, same day</w:t>
                      </w:r>
                    </w:p>
                    <w:p w14:paraId="1C9C65AB" w14:textId="77777777" w:rsidR="00631717" w:rsidRPr="0011690F" w:rsidRDefault="00631717" w:rsidP="0011690F">
                      <w:pPr>
                        <w:rPr>
                          <w:rFonts w:asciiTheme="majorHAnsi" w:hAnsiTheme="majorHAnsi"/>
                          <w:sz w:val="14"/>
                        </w:rPr>
                      </w:pPr>
                    </w:p>
                  </w:txbxContent>
                </v:textbox>
              </v:shape>
            </w:pict>
          </mc:Fallback>
        </mc:AlternateContent>
      </w:r>
      <w:r w:rsidR="00CA35B9">
        <w:rPr>
          <w:noProof/>
        </w:rPr>
        <mc:AlternateContent>
          <mc:Choice Requires="wps">
            <w:drawing>
              <wp:anchor distT="0" distB="0" distL="114300" distR="114300" simplePos="0" relativeHeight="251826176" behindDoc="0" locked="0" layoutInCell="1" allowOverlap="1" wp14:anchorId="00BF58A3" wp14:editId="00538734">
                <wp:simplePos x="0" y="0"/>
                <wp:positionH relativeFrom="column">
                  <wp:posOffset>1754505</wp:posOffset>
                </wp:positionH>
                <wp:positionV relativeFrom="paragraph">
                  <wp:posOffset>156945</wp:posOffset>
                </wp:positionV>
                <wp:extent cx="29718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67F722" w14:textId="0BC5F58A" w:rsidR="003C4A25" w:rsidRPr="00AC4DAA" w:rsidRDefault="003C4A25" w:rsidP="0011690F">
                            <w:pPr>
                              <w:rPr>
                                <w:rFonts w:asciiTheme="majorHAnsi" w:hAnsiTheme="majorHAnsi"/>
                                <w:b/>
                                <w:sz w:val="28"/>
                              </w:rPr>
                            </w:pPr>
                            <w:proofErr w:type="gramStart"/>
                            <w:r>
                              <w:rPr>
                                <w:rFonts w:asciiTheme="majorHAnsi" w:hAnsiTheme="majorHAnsi"/>
                                <w:b/>
                              </w:rPr>
                              <w:t>if</w:t>
                            </w:r>
                            <w:proofErr w:type="gramEnd"/>
                            <w:r>
                              <w:rPr>
                                <w:rFonts w:asciiTheme="majorHAnsi" w:hAnsiTheme="majorHAnsi"/>
                                <w:b/>
                              </w:rPr>
                              <w:t xml:space="preserve"> empiric treatment is doubled in</w:t>
                            </w:r>
                            <w:r w:rsidRPr="00AC4DAA">
                              <w:rPr>
                                <w:rFonts w:asciiTheme="majorHAnsi" w:hAnsiTheme="majorHAnsi"/>
                                <w:b/>
                              </w:rPr>
                              <w:t xml:space="preserve"> India</w:t>
                            </w:r>
                          </w:p>
                          <w:p w14:paraId="5F80B548" w14:textId="77777777" w:rsidR="003C4A25" w:rsidRPr="00AC4DAA" w:rsidRDefault="003C4A25" w:rsidP="0011690F">
                            <w:pPr>
                              <w:rPr>
                                <w:rFonts w:asciiTheme="majorHAnsi" w:hAnsi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82" type="#_x0000_t202" style="position:absolute;margin-left:138.15pt;margin-top:12.35pt;width:234pt;height:2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d+GdM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" filled="f" stroked="f">
                <v:textbox>
                  <w:txbxContent>
                    <w:p w14:paraId="7067F722" w14:textId="0BC5F58A" w:rsidR="00631717" w:rsidRPr="00AC4DAA" w:rsidRDefault="00631717" w:rsidP="0011690F">
                      <w:pPr>
                        <w:rPr>
                          <w:rFonts w:asciiTheme="majorHAnsi" w:hAnsiTheme="majorHAnsi"/>
                          <w:b/>
                          <w:sz w:val="28"/>
                        </w:rPr>
                      </w:pPr>
                      <w:proofErr w:type="gramStart"/>
                      <w:r>
                        <w:rPr>
                          <w:rFonts w:asciiTheme="majorHAnsi" w:hAnsiTheme="majorHAnsi"/>
                          <w:b/>
                        </w:rPr>
                        <w:t>if</w:t>
                      </w:r>
                      <w:proofErr w:type="gramEnd"/>
                      <w:r>
                        <w:rPr>
                          <w:rFonts w:asciiTheme="majorHAnsi" w:hAnsiTheme="majorHAnsi"/>
                          <w:b/>
                        </w:rPr>
                        <w:t xml:space="preserve"> empiric treatment is doubled in</w:t>
                      </w:r>
                      <w:r w:rsidRPr="00AC4DAA">
                        <w:rPr>
                          <w:rFonts w:asciiTheme="majorHAnsi" w:hAnsiTheme="majorHAnsi"/>
                          <w:b/>
                        </w:rPr>
                        <w:t xml:space="preserve"> India</w:t>
                      </w:r>
                    </w:p>
                    <w:p w14:paraId="5F80B548" w14:textId="77777777" w:rsidR="00631717" w:rsidRPr="00AC4DAA" w:rsidRDefault="00631717" w:rsidP="0011690F">
                      <w:pPr>
                        <w:rPr>
                          <w:rFonts w:asciiTheme="majorHAnsi" w:hAnsiTheme="majorHAnsi"/>
                          <w:b/>
                        </w:rPr>
                      </w:pPr>
                    </w:p>
                  </w:txbxContent>
                </v:textbox>
              </v:shape>
            </w:pict>
          </mc:Fallback>
        </mc:AlternateContent>
      </w:r>
      <w:r w:rsidR="00CA35B9">
        <w:rPr>
          <w:rFonts w:asciiTheme="majorHAnsi" w:hAnsiTheme="majorHAnsi" w:cs="Gill Sans"/>
        </w:rPr>
        <w:tab/>
      </w:r>
      <w:r w:rsidR="0011690F">
        <w:rPr>
          <w:rFonts w:asciiTheme="majorHAnsi" w:hAnsiTheme="majorHAnsi"/>
          <w:b/>
          <w:noProof/>
        </w:rPr>
        <w:drawing>
          <wp:inline distT="0" distB="0" distL="0" distR="0" wp14:anchorId="05752A90" wp14:editId="7A020389">
            <wp:extent cx="4909801" cy="3580598"/>
            <wp:effectExtent l="25400" t="25400" r="18415" b="26670"/>
            <wp:docPr id="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r="22429"/>
                    <a:stretch/>
                  </pic:blipFill>
                  <pic:spPr bwMode="auto">
                    <a:xfrm>
                      <a:off x="0" y="0"/>
                      <a:ext cx="4910356" cy="3581003"/>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p>
    <w:p w14:paraId="4B4BD34C" w14:textId="77777777" w:rsidR="00A97FF9" w:rsidRDefault="00A97FF9" w:rsidP="0011690F">
      <w:pPr>
        <w:rPr>
          <w:rFonts w:asciiTheme="majorHAnsi" w:hAnsiTheme="majorHAnsi" w:cs="Gill Sans"/>
        </w:rPr>
      </w:pPr>
    </w:p>
    <w:p w14:paraId="5D34CA19" w14:textId="77777777" w:rsidR="00C61548" w:rsidRDefault="00C61548" w:rsidP="00C61548">
      <w:pPr>
        <w:ind w:left="720"/>
        <w:rPr>
          <w:sz w:val="22"/>
          <w:szCs w:val="22"/>
        </w:rPr>
      </w:pPr>
    </w:p>
    <w:p w14:paraId="58C3F4FA" w14:textId="316825BB" w:rsidR="00C61548" w:rsidRDefault="00C61548" w:rsidP="00C61548">
      <w:pPr>
        <w:ind w:left="720"/>
        <w:rPr>
          <w:sz w:val="22"/>
          <w:szCs w:val="22"/>
        </w:rPr>
      </w:pPr>
      <w:r>
        <w:rPr>
          <w:sz w:val="22"/>
          <w:szCs w:val="22"/>
        </w:rPr>
        <w:t xml:space="preserve">Similarly, if </w:t>
      </w:r>
      <w:r w:rsidR="00E64818">
        <w:rPr>
          <w:sz w:val="22"/>
          <w:szCs w:val="22"/>
        </w:rPr>
        <w:t xml:space="preserve">the </w:t>
      </w:r>
      <w:r>
        <w:rPr>
          <w:sz w:val="22"/>
          <w:szCs w:val="22"/>
        </w:rPr>
        <w:t xml:space="preserve">duration of </w:t>
      </w:r>
      <w:r w:rsidR="00E64818">
        <w:rPr>
          <w:sz w:val="22"/>
          <w:szCs w:val="22"/>
        </w:rPr>
        <w:t xml:space="preserve">pre-diagnostic delay </w:t>
      </w:r>
      <w:r>
        <w:rPr>
          <w:sz w:val="22"/>
          <w:szCs w:val="22"/>
        </w:rPr>
        <w:t xml:space="preserve">occurring in India is doubled </w:t>
      </w:r>
      <w:r w:rsidR="00E64818">
        <w:rPr>
          <w:sz w:val="22"/>
          <w:szCs w:val="22"/>
        </w:rPr>
        <w:t>in the FlexDx TB Model,</w:t>
      </w:r>
      <w:r>
        <w:rPr>
          <w:sz w:val="22"/>
          <w:szCs w:val="22"/>
        </w:rPr>
        <w:t xml:space="preserve"> the relative effect of each strategy remains</w:t>
      </w:r>
      <w:r w:rsidR="00B44CD2">
        <w:rPr>
          <w:sz w:val="22"/>
          <w:szCs w:val="22"/>
        </w:rPr>
        <w:t xml:space="preserve"> but the impact on TB incidence is reduced</w:t>
      </w:r>
      <w:r>
        <w:rPr>
          <w:sz w:val="22"/>
          <w:szCs w:val="22"/>
        </w:rPr>
        <w:t>.</w:t>
      </w:r>
      <w:r w:rsidR="00B44CD2">
        <w:rPr>
          <w:sz w:val="22"/>
          <w:szCs w:val="22"/>
        </w:rPr>
        <w:t xml:space="preserve">  With greater pre-diagnostic delay, the risk of </w:t>
      </w:r>
      <w:r w:rsidR="00C31E02">
        <w:rPr>
          <w:sz w:val="22"/>
          <w:szCs w:val="22"/>
        </w:rPr>
        <w:t xml:space="preserve">TB </w:t>
      </w:r>
      <w:r w:rsidR="00B44CD2">
        <w:rPr>
          <w:sz w:val="22"/>
          <w:szCs w:val="22"/>
        </w:rPr>
        <w:t xml:space="preserve">transmission </w:t>
      </w:r>
      <w:r w:rsidR="00C31E02">
        <w:rPr>
          <w:sz w:val="22"/>
          <w:szCs w:val="22"/>
        </w:rPr>
        <w:t xml:space="preserve">in the community </w:t>
      </w:r>
      <w:r w:rsidR="00B44CD2">
        <w:rPr>
          <w:sz w:val="22"/>
          <w:szCs w:val="22"/>
        </w:rPr>
        <w:t xml:space="preserve">increases as patients spend a greater duration of time with undiagnosed active TB </w:t>
      </w:r>
      <w:r w:rsidR="00C31E02">
        <w:rPr>
          <w:sz w:val="22"/>
          <w:szCs w:val="22"/>
        </w:rPr>
        <w:t>thus allowing for more transmission opportunities prior to diagnosis.</w:t>
      </w:r>
      <w:r>
        <w:rPr>
          <w:sz w:val="22"/>
          <w:szCs w:val="22"/>
        </w:rPr>
        <w:t xml:space="preserve">  Under these circumstances, which are realistic concerns in the context of the TB epidemic in India, </w:t>
      </w:r>
      <w:r w:rsidR="00C31E02">
        <w:rPr>
          <w:sz w:val="22"/>
          <w:szCs w:val="22"/>
        </w:rPr>
        <w:t xml:space="preserve">the (6) Xpert for smear-negative strategy and </w:t>
      </w:r>
      <w:r>
        <w:rPr>
          <w:sz w:val="22"/>
          <w:szCs w:val="22"/>
        </w:rPr>
        <w:t>the broader strategies of implementing (7) Xpert for all patients with presumptive TB and (8) Xpert for all same-day diagnosis still deliver the greatest impact on the TB epidemic in India</w:t>
      </w:r>
      <w:r w:rsidR="00C31E02">
        <w:rPr>
          <w:sz w:val="22"/>
          <w:szCs w:val="22"/>
        </w:rPr>
        <w:t>, but with an increase in cost compared to implementation under baseline conditions</w:t>
      </w:r>
      <w:r>
        <w:rPr>
          <w:sz w:val="22"/>
          <w:szCs w:val="22"/>
        </w:rPr>
        <w:t>.</w:t>
      </w:r>
    </w:p>
    <w:p w14:paraId="36F5D9CF" w14:textId="6EA55BE9" w:rsidR="00A97FF9" w:rsidRDefault="00A97FF9" w:rsidP="0011690F">
      <w:pPr>
        <w:rPr>
          <w:rFonts w:asciiTheme="majorHAnsi" w:hAnsiTheme="majorHAnsi" w:cs="Gill Sans"/>
        </w:rPr>
      </w:pPr>
    </w:p>
    <w:p w14:paraId="1EF2C437" w14:textId="1EC71024" w:rsidR="0011690F" w:rsidRDefault="00E64818" w:rsidP="0011690F">
      <w:pPr>
        <w:rPr>
          <w:rFonts w:asciiTheme="majorHAnsi" w:hAnsiTheme="majorHAnsi" w:cs="Gill Sans"/>
        </w:rPr>
      </w:pPr>
      <w:r>
        <w:rPr>
          <w:noProof/>
        </w:rPr>
        <mc:AlternateContent>
          <mc:Choice Requires="wps">
            <w:drawing>
              <wp:anchor distT="0" distB="0" distL="114300" distR="114300" simplePos="0" relativeHeight="251829248" behindDoc="0" locked="0" layoutInCell="1" allowOverlap="1" wp14:anchorId="04810CAA" wp14:editId="140E7F9D">
                <wp:simplePos x="0" y="0"/>
                <wp:positionH relativeFrom="column">
                  <wp:posOffset>1842670</wp:posOffset>
                </wp:positionH>
                <wp:positionV relativeFrom="paragraph">
                  <wp:posOffset>143510</wp:posOffset>
                </wp:positionV>
                <wp:extent cx="2971800" cy="342900"/>
                <wp:effectExtent l="0" t="0" r="0" b="12700"/>
                <wp:wrapNone/>
                <wp:docPr id="242" name="Text Box 242"/>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044173" w14:textId="28E79AAC" w:rsidR="003C4A25" w:rsidRPr="00AC4DAA" w:rsidRDefault="003C4A25" w:rsidP="0011690F">
                            <w:pPr>
                              <w:rPr>
                                <w:rFonts w:asciiTheme="majorHAnsi" w:hAnsiTheme="majorHAnsi"/>
                                <w:b/>
                                <w:sz w:val="28"/>
                              </w:rPr>
                            </w:pPr>
                            <w:proofErr w:type="gramStart"/>
                            <w:r>
                              <w:rPr>
                                <w:rFonts w:asciiTheme="majorHAnsi" w:hAnsiTheme="majorHAnsi"/>
                                <w:b/>
                              </w:rPr>
                              <w:t>if</w:t>
                            </w:r>
                            <w:proofErr w:type="gramEnd"/>
                            <w:r>
                              <w:rPr>
                                <w:rFonts w:asciiTheme="majorHAnsi" w:hAnsiTheme="majorHAnsi"/>
                                <w:b/>
                              </w:rPr>
                              <w:t xml:space="preserve"> pre-diagnostic delay is doubled in</w:t>
                            </w:r>
                            <w:r w:rsidRPr="00AC4DAA">
                              <w:rPr>
                                <w:rFonts w:asciiTheme="majorHAnsi" w:hAnsiTheme="majorHAnsi"/>
                                <w:b/>
                              </w:rPr>
                              <w:t xml:space="preserve"> India</w:t>
                            </w:r>
                          </w:p>
                          <w:p w14:paraId="414FCE57" w14:textId="77777777" w:rsidR="003C4A25" w:rsidRPr="00AC4DAA" w:rsidRDefault="003C4A25" w:rsidP="0011690F">
                            <w:pPr>
                              <w:rPr>
                                <w:rFonts w:asciiTheme="majorHAnsi" w:hAnsi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083" type="#_x0000_t202" style="position:absolute;margin-left:145.1pt;margin-top:11.3pt;width:234pt;height:2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" filled="f" stroked="f">
                <v:textbox>
                  <w:txbxContent>
                    <w:p w14:paraId="5F044173" w14:textId="28E79AAC" w:rsidR="00631717" w:rsidRPr="00AC4DAA" w:rsidRDefault="00631717" w:rsidP="0011690F">
                      <w:pPr>
                        <w:rPr>
                          <w:rFonts w:asciiTheme="majorHAnsi" w:hAnsiTheme="majorHAnsi"/>
                          <w:b/>
                          <w:sz w:val="28"/>
                        </w:rPr>
                      </w:pPr>
                      <w:proofErr w:type="gramStart"/>
                      <w:r>
                        <w:rPr>
                          <w:rFonts w:asciiTheme="majorHAnsi" w:hAnsiTheme="majorHAnsi"/>
                          <w:b/>
                        </w:rPr>
                        <w:t>if</w:t>
                      </w:r>
                      <w:proofErr w:type="gramEnd"/>
                      <w:r>
                        <w:rPr>
                          <w:rFonts w:asciiTheme="majorHAnsi" w:hAnsiTheme="majorHAnsi"/>
                          <w:b/>
                        </w:rPr>
                        <w:t xml:space="preserve"> pre-diagnostic delay is doubled in</w:t>
                      </w:r>
                      <w:r w:rsidRPr="00AC4DAA">
                        <w:rPr>
                          <w:rFonts w:asciiTheme="majorHAnsi" w:hAnsiTheme="majorHAnsi"/>
                          <w:b/>
                        </w:rPr>
                        <w:t xml:space="preserve"> India</w:t>
                      </w:r>
                    </w:p>
                    <w:p w14:paraId="414FCE57" w14:textId="77777777" w:rsidR="00631717" w:rsidRPr="00AC4DAA" w:rsidRDefault="00631717" w:rsidP="0011690F">
                      <w:pPr>
                        <w:rPr>
                          <w:rFonts w:asciiTheme="majorHAnsi" w:hAnsiTheme="majorHAnsi"/>
                          <w:b/>
                        </w:rPr>
                      </w:pPr>
                    </w:p>
                  </w:txbxContent>
                </v:textbox>
              </v:shape>
            </w:pict>
          </mc:Fallback>
        </mc:AlternateContent>
      </w:r>
      <w:r w:rsidRPr="0011690F">
        <w:rPr>
          <w:noProof/>
          <w:sz w:val="22"/>
        </w:rPr>
        <mc:AlternateContent>
          <mc:Choice Requires="wps">
            <w:drawing>
              <wp:anchor distT="0" distB="0" distL="114300" distR="114300" simplePos="0" relativeHeight="251828224" behindDoc="0" locked="0" layoutInCell="1" allowOverlap="1" wp14:anchorId="44CD13B6" wp14:editId="55C2FFA1">
                <wp:simplePos x="0" y="0"/>
                <wp:positionH relativeFrom="column">
                  <wp:posOffset>1004570</wp:posOffset>
                </wp:positionH>
                <wp:positionV relativeFrom="paragraph">
                  <wp:posOffset>389890</wp:posOffset>
                </wp:positionV>
                <wp:extent cx="1492885" cy="1049655"/>
                <wp:effectExtent l="0" t="0" r="31115" b="17145"/>
                <wp:wrapNone/>
                <wp:docPr id="241" name="Text Box 241"/>
                <wp:cNvGraphicFramePr/>
                <a:graphic xmlns:a="http://schemas.openxmlformats.org/drawingml/2006/main">
                  <a:graphicData uri="http://schemas.microsoft.com/office/word/2010/wordprocessingShape">
                    <wps:wsp>
                      <wps:cNvSpPr txBox="1"/>
                      <wps:spPr>
                        <a:xfrm>
                          <a:off x="0" y="0"/>
                          <a:ext cx="1492885" cy="1049655"/>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92873B" w14:textId="77777777" w:rsidR="003C4A25" w:rsidRPr="0011690F" w:rsidRDefault="003C4A25" w:rsidP="0011690F">
                            <w:pPr>
                              <w:rPr>
                                <w:rFonts w:asciiTheme="majorHAnsi" w:hAnsiTheme="majorHAnsi"/>
                                <w:sz w:val="14"/>
                              </w:rPr>
                            </w:pPr>
                            <w:r w:rsidRPr="0011690F">
                              <w:rPr>
                                <w:rFonts w:asciiTheme="majorHAnsi" w:hAnsiTheme="majorHAnsi"/>
                                <w:sz w:val="14"/>
                              </w:rPr>
                              <w:t>0= Baseline (smear)</w:t>
                            </w:r>
                          </w:p>
                          <w:p w14:paraId="725ABC45" w14:textId="77777777" w:rsidR="003C4A25" w:rsidRPr="0011690F" w:rsidRDefault="003C4A25" w:rsidP="0011690F">
                            <w:pPr>
                              <w:rPr>
                                <w:rFonts w:asciiTheme="majorHAnsi" w:hAnsiTheme="majorHAnsi"/>
                                <w:sz w:val="14"/>
                              </w:rPr>
                            </w:pPr>
                            <w:r w:rsidRPr="0011690F">
                              <w:rPr>
                                <w:rFonts w:asciiTheme="majorHAnsi" w:hAnsiTheme="majorHAnsi"/>
                                <w:sz w:val="14"/>
                              </w:rPr>
                              <w:t>1= Xpert for smear-</w:t>
                            </w:r>
                            <w:proofErr w:type="spellStart"/>
                            <w:r w:rsidRPr="0011690F">
                              <w:rPr>
                                <w:rFonts w:asciiTheme="majorHAnsi" w:hAnsiTheme="majorHAnsi"/>
                                <w:sz w:val="14"/>
                              </w:rPr>
                              <w:t>pos</w:t>
                            </w:r>
                            <w:proofErr w:type="spellEnd"/>
                          </w:p>
                          <w:p w14:paraId="1DF59B1B" w14:textId="77777777" w:rsidR="003C4A25" w:rsidRPr="0011690F" w:rsidRDefault="003C4A25" w:rsidP="0011690F">
                            <w:pPr>
                              <w:rPr>
                                <w:rFonts w:asciiTheme="majorHAnsi" w:hAnsiTheme="majorHAnsi"/>
                                <w:sz w:val="14"/>
                              </w:rPr>
                            </w:pPr>
                            <w:r w:rsidRPr="0011690F">
                              <w:rPr>
                                <w:rFonts w:asciiTheme="majorHAnsi" w:hAnsiTheme="majorHAnsi"/>
                                <w:sz w:val="14"/>
                              </w:rPr>
                              <w:t>2= Xpert for HIV+</w:t>
                            </w:r>
                          </w:p>
                          <w:p w14:paraId="724C0DFB" w14:textId="77777777" w:rsidR="003C4A25" w:rsidRPr="0011690F" w:rsidRDefault="003C4A25" w:rsidP="0011690F">
                            <w:pPr>
                              <w:rPr>
                                <w:rFonts w:asciiTheme="majorHAnsi" w:hAnsiTheme="majorHAnsi"/>
                                <w:sz w:val="12"/>
                              </w:rPr>
                            </w:pPr>
                            <w:r w:rsidRPr="0011690F">
                              <w:rPr>
                                <w:rFonts w:asciiTheme="majorHAnsi" w:hAnsiTheme="majorHAnsi"/>
                                <w:sz w:val="14"/>
                              </w:rPr>
                              <w:t>3= Xpert for previously treated</w:t>
                            </w:r>
                          </w:p>
                          <w:p w14:paraId="6AC158B5" w14:textId="77777777" w:rsidR="003C4A25" w:rsidRPr="0011690F" w:rsidRDefault="003C4A25" w:rsidP="0011690F">
                            <w:pPr>
                              <w:rPr>
                                <w:rFonts w:asciiTheme="majorHAnsi" w:hAnsiTheme="majorHAnsi"/>
                                <w:sz w:val="14"/>
                              </w:rPr>
                            </w:pPr>
                            <w:r w:rsidRPr="0011690F">
                              <w:rPr>
                                <w:rFonts w:asciiTheme="majorHAnsi" w:hAnsiTheme="majorHAnsi"/>
                                <w:sz w:val="14"/>
                              </w:rPr>
                              <w:t xml:space="preserve">4= Xpert for </w:t>
                            </w:r>
                            <w:proofErr w:type="spellStart"/>
                            <w:r w:rsidRPr="0011690F">
                              <w:rPr>
                                <w:rFonts w:asciiTheme="majorHAnsi" w:hAnsiTheme="majorHAnsi"/>
                                <w:sz w:val="14"/>
                              </w:rPr>
                              <w:t>sm-neg</w:t>
                            </w:r>
                            <w:proofErr w:type="spellEnd"/>
                            <w:r w:rsidRPr="0011690F">
                              <w:rPr>
                                <w:rFonts w:asciiTheme="majorHAnsi" w:hAnsiTheme="majorHAnsi"/>
                                <w:sz w:val="14"/>
                              </w:rPr>
                              <w:t xml:space="preserve">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167501C8" w14:textId="77777777" w:rsidR="003C4A25" w:rsidRPr="0011690F" w:rsidRDefault="003C4A25" w:rsidP="0011690F">
                            <w:pPr>
                              <w:rPr>
                                <w:rFonts w:asciiTheme="majorHAnsi" w:hAnsiTheme="majorHAnsi"/>
                                <w:sz w:val="14"/>
                              </w:rPr>
                            </w:pPr>
                            <w:r w:rsidRPr="0011690F">
                              <w:rPr>
                                <w:rFonts w:asciiTheme="majorHAnsi" w:hAnsiTheme="majorHAnsi"/>
                                <w:sz w:val="14"/>
                              </w:rPr>
                              <w:t xml:space="preserve">5= Xpert for all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21D209F5" w14:textId="77777777" w:rsidR="003C4A25" w:rsidRPr="0011690F" w:rsidRDefault="003C4A25" w:rsidP="0011690F">
                            <w:pPr>
                              <w:rPr>
                                <w:rFonts w:asciiTheme="majorHAnsi" w:hAnsiTheme="majorHAnsi"/>
                                <w:sz w:val="14"/>
                              </w:rPr>
                            </w:pPr>
                            <w:r w:rsidRPr="0011690F">
                              <w:rPr>
                                <w:rFonts w:asciiTheme="majorHAnsi" w:hAnsiTheme="majorHAnsi"/>
                                <w:sz w:val="14"/>
                              </w:rPr>
                              <w:t>6= Xpert for smear-negative</w:t>
                            </w:r>
                          </w:p>
                          <w:p w14:paraId="11D4CD9B" w14:textId="77777777" w:rsidR="003C4A25" w:rsidRPr="0011690F" w:rsidRDefault="003C4A25" w:rsidP="0011690F">
                            <w:pPr>
                              <w:rPr>
                                <w:rFonts w:asciiTheme="majorHAnsi" w:hAnsiTheme="majorHAnsi"/>
                                <w:sz w:val="14"/>
                              </w:rPr>
                            </w:pPr>
                            <w:r w:rsidRPr="0011690F">
                              <w:rPr>
                                <w:rFonts w:asciiTheme="majorHAnsi" w:hAnsiTheme="majorHAnsi"/>
                                <w:sz w:val="14"/>
                              </w:rPr>
                              <w:t>7= Xpert for all</w:t>
                            </w:r>
                          </w:p>
                          <w:p w14:paraId="2BE05F5E" w14:textId="77777777" w:rsidR="003C4A25" w:rsidRPr="0011690F" w:rsidRDefault="003C4A25" w:rsidP="0011690F">
                            <w:pPr>
                              <w:rPr>
                                <w:rFonts w:asciiTheme="majorHAnsi" w:hAnsiTheme="majorHAnsi"/>
                                <w:sz w:val="14"/>
                              </w:rPr>
                            </w:pPr>
                            <w:r w:rsidRPr="0011690F">
                              <w:rPr>
                                <w:rFonts w:asciiTheme="majorHAnsi" w:hAnsiTheme="majorHAnsi"/>
                                <w:sz w:val="14"/>
                              </w:rPr>
                              <w:t>8= Xpert for all, same day</w:t>
                            </w:r>
                          </w:p>
                          <w:p w14:paraId="59B76B7E" w14:textId="77777777" w:rsidR="003C4A25" w:rsidRPr="0011690F" w:rsidRDefault="003C4A25" w:rsidP="0011690F">
                            <w:pPr>
                              <w:rPr>
                                <w:rFonts w:asciiTheme="majorHAnsi" w:hAnsiTheme="majorHAnsi"/>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1" o:spid="_x0000_s1084" type="#_x0000_t202" style="position:absolute;margin-left:79.1pt;margin-top:30.7pt;width:117.55pt;height:82.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" filled="f" strokecolor="#1f497d [3215]">
                <v:textbox>
                  <w:txbxContent>
                    <w:p w14:paraId="4A92873B" w14:textId="77777777" w:rsidR="00631717" w:rsidRPr="0011690F" w:rsidRDefault="00631717" w:rsidP="0011690F">
                      <w:pPr>
                        <w:rPr>
                          <w:rFonts w:asciiTheme="majorHAnsi" w:hAnsiTheme="majorHAnsi"/>
                          <w:sz w:val="14"/>
                        </w:rPr>
                      </w:pPr>
                      <w:r w:rsidRPr="0011690F">
                        <w:rPr>
                          <w:rFonts w:asciiTheme="majorHAnsi" w:hAnsiTheme="majorHAnsi"/>
                          <w:sz w:val="14"/>
                        </w:rPr>
                        <w:t>0= Baseline (smear)</w:t>
                      </w:r>
                    </w:p>
                    <w:p w14:paraId="725ABC45" w14:textId="77777777" w:rsidR="00631717" w:rsidRPr="0011690F" w:rsidRDefault="00631717" w:rsidP="0011690F">
                      <w:pPr>
                        <w:rPr>
                          <w:rFonts w:asciiTheme="majorHAnsi" w:hAnsiTheme="majorHAnsi"/>
                          <w:sz w:val="14"/>
                        </w:rPr>
                      </w:pPr>
                      <w:r w:rsidRPr="0011690F">
                        <w:rPr>
                          <w:rFonts w:asciiTheme="majorHAnsi" w:hAnsiTheme="majorHAnsi"/>
                          <w:sz w:val="14"/>
                        </w:rPr>
                        <w:t>1= Xpert for smear-</w:t>
                      </w:r>
                      <w:proofErr w:type="spellStart"/>
                      <w:r w:rsidRPr="0011690F">
                        <w:rPr>
                          <w:rFonts w:asciiTheme="majorHAnsi" w:hAnsiTheme="majorHAnsi"/>
                          <w:sz w:val="14"/>
                        </w:rPr>
                        <w:t>pos</w:t>
                      </w:r>
                      <w:proofErr w:type="spellEnd"/>
                    </w:p>
                    <w:p w14:paraId="1DF59B1B" w14:textId="77777777" w:rsidR="00631717" w:rsidRPr="0011690F" w:rsidRDefault="00631717" w:rsidP="0011690F">
                      <w:pPr>
                        <w:rPr>
                          <w:rFonts w:asciiTheme="majorHAnsi" w:hAnsiTheme="majorHAnsi"/>
                          <w:sz w:val="14"/>
                        </w:rPr>
                      </w:pPr>
                      <w:r w:rsidRPr="0011690F">
                        <w:rPr>
                          <w:rFonts w:asciiTheme="majorHAnsi" w:hAnsiTheme="majorHAnsi"/>
                          <w:sz w:val="14"/>
                        </w:rPr>
                        <w:t>2= Xpert for HIV+</w:t>
                      </w:r>
                    </w:p>
                    <w:p w14:paraId="724C0DFB" w14:textId="77777777" w:rsidR="00631717" w:rsidRPr="0011690F" w:rsidRDefault="00631717" w:rsidP="0011690F">
                      <w:pPr>
                        <w:rPr>
                          <w:rFonts w:asciiTheme="majorHAnsi" w:hAnsiTheme="majorHAnsi"/>
                          <w:sz w:val="12"/>
                        </w:rPr>
                      </w:pPr>
                      <w:r w:rsidRPr="0011690F">
                        <w:rPr>
                          <w:rFonts w:asciiTheme="majorHAnsi" w:hAnsiTheme="majorHAnsi"/>
                          <w:sz w:val="14"/>
                        </w:rPr>
                        <w:t>3= Xpert for previously treated</w:t>
                      </w:r>
                    </w:p>
                    <w:p w14:paraId="6AC158B5" w14:textId="77777777" w:rsidR="00631717" w:rsidRPr="0011690F" w:rsidRDefault="00631717" w:rsidP="0011690F">
                      <w:pPr>
                        <w:rPr>
                          <w:rFonts w:asciiTheme="majorHAnsi" w:hAnsiTheme="majorHAnsi"/>
                          <w:sz w:val="14"/>
                        </w:rPr>
                      </w:pPr>
                      <w:r w:rsidRPr="0011690F">
                        <w:rPr>
                          <w:rFonts w:asciiTheme="majorHAnsi" w:hAnsiTheme="majorHAnsi"/>
                          <w:sz w:val="14"/>
                        </w:rPr>
                        <w:t xml:space="preserve">4= Xpert for </w:t>
                      </w:r>
                      <w:proofErr w:type="spellStart"/>
                      <w:r w:rsidRPr="0011690F">
                        <w:rPr>
                          <w:rFonts w:asciiTheme="majorHAnsi" w:hAnsiTheme="majorHAnsi"/>
                          <w:sz w:val="14"/>
                        </w:rPr>
                        <w:t>sm-neg</w:t>
                      </w:r>
                      <w:proofErr w:type="spellEnd"/>
                      <w:r w:rsidRPr="0011690F">
                        <w:rPr>
                          <w:rFonts w:asciiTheme="majorHAnsi" w:hAnsiTheme="majorHAnsi"/>
                          <w:sz w:val="14"/>
                        </w:rPr>
                        <w:t xml:space="preserve">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167501C8" w14:textId="77777777" w:rsidR="00631717" w:rsidRPr="0011690F" w:rsidRDefault="00631717" w:rsidP="0011690F">
                      <w:pPr>
                        <w:rPr>
                          <w:rFonts w:asciiTheme="majorHAnsi" w:hAnsiTheme="majorHAnsi"/>
                          <w:sz w:val="14"/>
                        </w:rPr>
                      </w:pPr>
                      <w:r w:rsidRPr="0011690F">
                        <w:rPr>
                          <w:rFonts w:asciiTheme="majorHAnsi" w:hAnsiTheme="majorHAnsi"/>
                          <w:sz w:val="14"/>
                        </w:rPr>
                        <w:t xml:space="preserve">5= Xpert for all HIV+ or </w:t>
                      </w:r>
                      <w:proofErr w:type="spellStart"/>
                      <w:r w:rsidRPr="0011690F">
                        <w:rPr>
                          <w:rFonts w:asciiTheme="majorHAnsi" w:hAnsiTheme="majorHAnsi"/>
                          <w:sz w:val="14"/>
                        </w:rPr>
                        <w:t>prev</w:t>
                      </w:r>
                      <w:proofErr w:type="spellEnd"/>
                      <w:r w:rsidRPr="0011690F">
                        <w:rPr>
                          <w:rFonts w:asciiTheme="majorHAnsi" w:hAnsiTheme="majorHAnsi"/>
                          <w:sz w:val="14"/>
                        </w:rPr>
                        <w:t xml:space="preserve"> </w:t>
                      </w:r>
                      <w:proofErr w:type="spellStart"/>
                      <w:proofErr w:type="gramStart"/>
                      <w:r w:rsidRPr="0011690F">
                        <w:rPr>
                          <w:rFonts w:asciiTheme="majorHAnsi" w:hAnsiTheme="majorHAnsi"/>
                          <w:sz w:val="14"/>
                        </w:rPr>
                        <w:t>tx</w:t>
                      </w:r>
                      <w:proofErr w:type="spellEnd"/>
                      <w:proofErr w:type="gramEnd"/>
                    </w:p>
                    <w:p w14:paraId="21D209F5" w14:textId="77777777" w:rsidR="00631717" w:rsidRPr="0011690F" w:rsidRDefault="00631717" w:rsidP="0011690F">
                      <w:pPr>
                        <w:rPr>
                          <w:rFonts w:asciiTheme="majorHAnsi" w:hAnsiTheme="majorHAnsi"/>
                          <w:sz w:val="14"/>
                        </w:rPr>
                      </w:pPr>
                      <w:r w:rsidRPr="0011690F">
                        <w:rPr>
                          <w:rFonts w:asciiTheme="majorHAnsi" w:hAnsiTheme="majorHAnsi"/>
                          <w:sz w:val="14"/>
                        </w:rPr>
                        <w:t>6= Xpert for smear-negative</w:t>
                      </w:r>
                    </w:p>
                    <w:p w14:paraId="11D4CD9B" w14:textId="77777777" w:rsidR="00631717" w:rsidRPr="0011690F" w:rsidRDefault="00631717" w:rsidP="0011690F">
                      <w:pPr>
                        <w:rPr>
                          <w:rFonts w:asciiTheme="majorHAnsi" w:hAnsiTheme="majorHAnsi"/>
                          <w:sz w:val="14"/>
                        </w:rPr>
                      </w:pPr>
                      <w:r w:rsidRPr="0011690F">
                        <w:rPr>
                          <w:rFonts w:asciiTheme="majorHAnsi" w:hAnsiTheme="majorHAnsi"/>
                          <w:sz w:val="14"/>
                        </w:rPr>
                        <w:t>7= Xpert for all</w:t>
                      </w:r>
                    </w:p>
                    <w:p w14:paraId="2BE05F5E" w14:textId="77777777" w:rsidR="00631717" w:rsidRPr="0011690F" w:rsidRDefault="00631717" w:rsidP="0011690F">
                      <w:pPr>
                        <w:rPr>
                          <w:rFonts w:asciiTheme="majorHAnsi" w:hAnsiTheme="majorHAnsi"/>
                          <w:sz w:val="14"/>
                        </w:rPr>
                      </w:pPr>
                      <w:r w:rsidRPr="0011690F">
                        <w:rPr>
                          <w:rFonts w:asciiTheme="majorHAnsi" w:hAnsiTheme="majorHAnsi"/>
                          <w:sz w:val="14"/>
                        </w:rPr>
                        <w:t>8= Xpert for all, same day</w:t>
                      </w:r>
                    </w:p>
                    <w:p w14:paraId="59B76B7E" w14:textId="77777777" w:rsidR="00631717" w:rsidRPr="0011690F" w:rsidRDefault="00631717" w:rsidP="0011690F">
                      <w:pPr>
                        <w:rPr>
                          <w:rFonts w:asciiTheme="majorHAnsi" w:hAnsiTheme="majorHAnsi"/>
                          <w:sz w:val="14"/>
                        </w:rPr>
                      </w:pPr>
                    </w:p>
                  </w:txbxContent>
                </v:textbox>
              </v:shape>
            </w:pict>
          </mc:Fallback>
        </mc:AlternateContent>
      </w:r>
      <w:r w:rsidR="00CA35B9">
        <w:rPr>
          <w:rFonts w:asciiTheme="majorHAnsi" w:hAnsiTheme="majorHAnsi" w:cs="Gill Sans"/>
        </w:rPr>
        <w:tab/>
      </w:r>
      <w:r w:rsidR="0011690F" w:rsidRPr="00524052">
        <w:rPr>
          <w:noProof/>
        </w:rPr>
        <w:drawing>
          <wp:inline distT="0" distB="0" distL="0" distR="0" wp14:anchorId="0D407CE0" wp14:editId="03416263">
            <wp:extent cx="4915011" cy="3561347"/>
            <wp:effectExtent l="25400" t="25400" r="12700" b="2032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r="22915"/>
                    <a:stretch/>
                  </pic:blipFill>
                  <pic:spPr bwMode="auto">
                    <a:xfrm>
                      <a:off x="0" y="0"/>
                      <a:ext cx="4915651" cy="3561811"/>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p>
    <w:p w14:paraId="625E3471" w14:textId="77777777" w:rsidR="0011690F" w:rsidRDefault="0011690F" w:rsidP="00C208A1">
      <w:pPr>
        <w:ind w:left="720"/>
        <w:rPr>
          <w:rFonts w:asciiTheme="majorHAnsi" w:hAnsiTheme="majorHAnsi" w:cs="Gill Sans"/>
        </w:rPr>
      </w:pPr>
    </w:p>
    <w:p w14:paraId="707A9BD6" w14:textId="77777777" w:rsidR="00C31E02" w:rsidRDefault="00C31E02" w:rsidP="00C208A1">
      <w:pPr>
        <w:ind w:left="720"/>
        <w:rPr>
          <w:sz w:val="22"/>
        </w:rPr>
      </w:pPr>
    </w:p>
    <w:p w14:paraId="524DFEFC" w14:textId="171B8E2C" w:rsidR="00CA35B9" w:rsidRPr="00CA35B9" w:rsidRDefault="00CA35B9" w:rsidP="00C208A1">
      <w:pPr>
        <w:ind w:left="720"/>
        <w:rPr>
          <w:sz w:val="22"/>
        </w:rPr>
      </w:pPr>
      <w:r>
        <w:rPr>
          <w:sz w:val="22"/>
        </w:rPr>
        <w:t>With the evidence provided by the FlexDx TB Model</w:t>
      </w:r>
      <w:r w:rsidR="00117435">
        <w:rPr>
          <w:sz w:val="22"/>
        </w:rPr>
        <w:t xml:space="preserve">, the priority request is to achieve universal coverage for access to TB diagnostic services using decentralized Xpert for all patients with presumptive TB.  This priority is in line with the RNTCP’s overriding objective to reach the unreached and to achieve zero TB </w:t>
      </w:r>
      <w:r w:rsidR="00C31E02">
        <w:rPr>
          <w:sz w:val="22"/>
        </w:rPr>
        <w:t>deaths.  Even when considering</w:t>
      </w:r>
      <w:r w:rsidR="00117435">
        <w:rPr>
          <w:sz w:val="22"/>
        </w:rPr>
        <w:t xml:space="preserve"> </w:t>
      </w:r>
      <w:r w:rsidR="00C31E02">
        <w:rPr>
          <w:sz w:val="22"/>
        </w:rPr>
        <w:t>key</w:t>
      </w:r>
      <w:r w:rsidR="00117435">
        <w:rPr>
          <w:sz w:val="22"/>
        </w:rPr>
        <w:t xml:space="preserve"> drivers of the TB epidemic in India, </w:t>
      </w:r>
      <w:r w:rsidR="00C31E02">
        <w:rPr>
          <w:sz w:val="22"/>
        </w:rPr>
        <w:t xml:space="preserve">Xpert for all patients with presumptive TB </w:t>
      </w:r>
      <w:r w:rsidR="00117435">
        <w:rPr>
          <w:sz w:val="22"/>
        </w:rPr>
        <w:t>stand</w:t>
      </w:r>
      <w:r w:rsidR="00C31E02">
        <w:rPr>
          <w:sz w:val="22"/>
        </w:rPr>
        <w:t>s</w:t>
      </w:r>
      <w:r w:rsidR="00117435">
        <w:rPr>
          <w:sz w:val="22"/>
        </w:rPr>
        <w:t xml:space="preserve"> out as having potential to change the course of the TB epidemic.  The prioritization of this strategy is enhanced by its potential to </w:t>
      </w:r>
      <w:r w:rsidR="0056540E">
        <w:rPr>
          <w:sz w:val="22"/>
          <w:szCs w:val="22"/>
        </w:rPr>
        <w:t>lead the way</w:t>
      </w:r>
      <w:r w:rsidR="00117435">
        <w:rPr>
          <w:sz w:val="22"/>
          <w:szCs w:val="22"/>
        </w:rPr>
        <w:t xml:space="preserve"> </w:t>
      </w:r>
      <w:r w:rsidR="0056540E">
        <w:rPr>
          <w:sz w:val="22"/>
          <w:szCs w:val="22"/>
        </w:rPr>
        <w:t xml:space="preserve">for subsequent scale-up of </w:t>
      </w:r>
      <w:r w:rsidR="00117435">
        <w:rPr>
          <w:sz w:val="22"/>
          <w:szCs w:val="22"/>
        </w:rPr>
        <w:t>same-day diagnosis</w:t>
      </w:r>
      <w:r w:rsidR="0056540E">
        <w:rPr>
          <w:sz w:val="22"/>
          <w:szCs w:val="22"/>
        </w:rPr>
        <w:t xml:space="preserve"> using Xpert</w:t>
      </w:r>
      <w:r w:rsidR="00117435">
        <w:rPr>
          <w:sz w:val="22"/>
          <w:szCs w:val="22"/>
        </w:rPr>
        <w:t>, which is projected to achieve even greater reductions in TB and MDR TB incidence, and mortality</w:t>
      </w:r>
      <w:r w:rsidR="0056540E">
        <w:rPr>
          <w:sz w:val="22"/>
          <w:szCs w:val="22"/>
        </w:rPr>
        <w:t xml:space="preserve">.  </w:t>
      </w:r>
    </w:p>
    <w:p w14:paraId="3FEBA7CE" w14:textId="77777777" w:rsidR="00CA35B9" w:rsidRDefault="00CA35B9" w:rsidP="00C208A1">
      <w:pPr>
        <w:ind w:left="720"/>
        <w:rPr>
          <w:rFonts w:asciiTheme="majorHAnsi" w:hAnsiTheme="majorHAnsi" w:cs="Gill Sans"/>
        </w:rPr>
      </w:pPr>
    </w:p>
    <w:p w14:paraId="1EBBB0CD" w14:textId="77777777" w:rsidR="002528FE" w:rsidRDefault="002528FE" w:rsidP="00CF71A6">
      <w:pPr>
        <w:rPr>
          <w:rFonts w:asciiTheme="majorHAnsi" w:hAnsiTheme="majorHAnsi"/>
        </w:rPr>
      </w:pPr>
    </w:p>
    <w:p w14:paraId="6E85F17C" w14:textId="77777777" w:rsidR="00CF71A6" w:rsidRDefault="00CF71A6" w:rsidP="00CF71A6">
      <w:pPr>
        <w:rPr>
          <w:rFonts w:asciiTheme="majorHAnsi" w:hAnsiTheme="majorHAnsi"/>
        </w:rPr>
      </w:pPr>
    </w:p>
    <w:p w14:paraId="238E1896" w14:textId="77777777" w:rsidR="00CF71A6" w:rsidRDefault="00CF71A6" w:rsidP="009971F5"/>
    <w:p w14:paraId="217A7C65" w14:textId="5FA90F31" w:rsidR="002528FE" w:rsidRDefault="002528FE" w:rsidP="009971F5"/>
    <w:p w14:paraId="184C5BFA" w14:textId="530EB14F" w:rsidR="00E3563E" w:rsidRDefault="00E3563E" w:rsidP="009971F5"/>
    <w:p w14:paraId="6B4065FB" w14:textId="77777777" w:rsidR="00E3563E" w:rsidRDefault="00E3563E" w:rsidP="009971F5">
      <w:pPr>
        <w:rPr>
          <w:b/>
        </w:rPr>
      </w:pPr>
    </w:p>
    <w:p w14:paraId="037C37E7" w14:textId="77777777" w:rsidR="00C31E02" w:rsidRDefault="00C31E02" w:rsidP="009971F5">
      <w:pPr>
        <w:rPr>
          <w:b/>
        </w:rPr>
      </w:pPr>
    </w:p>
    <w:p w14:paraId="4F793889" w14:textId="77777777" w:rsidR="00C31E02" w:rsidRDefault="00C31E02" w:rsidP="009971F5">
      <w:pPr>
        <w:rPr>
          <w:b/>
        </w:rPr>
      </w:pPr>
    </w:p>
    <w:p w14:paraId="787AD2A2" w14:textId="77777777" w:rsidR="00C31E02" w:rsidRDefault="00C31E02" w:rsidP="009971F5">
      <w:pPr>
        <w:rPr>
          <w:b/>
        </w:rPr>
      </w:pPr>
    </w:p>
    <w:p w14:paraId="1AEF7C27" w14:textId="77777777" w:rsidR="00C31E02" w:rsidRPr="009971F5" w:rsidRDefault="00C31E02" w:rsidP="009971F5">
      <w:pPr>
        <w:rPr>
          <w:b/>
        </w:rPr>
      </w:pPr>
    </w:p>
    <w:p w14:paraId="737BF52E" w14:textId="724407E7" w:rsidR="004A162A" w:rsidRPr="005E4DF5" w:rsidRDefault="005E4DF5" w:rsidP="005E4DF5">
      <w:pPr>
        <w:pStyle w:val="Heading2"/>
        <w:ind w:firstLine="720"/>
        <w:rPr>
          <w:rFonts w:asciiTheme="majorHAnsi" w:hAnsiTheme="majorHAnsi"/>
          <w:i w:val="0"/>
          <w:sz w:val="24"/>
          <w:u w:val="single"/>
        </w:rPr>
      </w:pPr>
      <w:bookmarkStart w:id="34" w:name="_Toc273092041"/>
      <w:r w:rsidRPr="005E4DF5">
        <w:rPr>
          <w:rFonts w:asciiTheme="majorHAnsi" w:hAnsiTheme="majorHAnsi"/>
          <w:i w:val="0"/>
          <w:sz w:val="24"/>
          <w:u w:val="single"/>
        </w:rPr>
        <w:t xml:space="preserve">4.1 </w:t>
      </w:r>
      <w:r w:rsidRPr="005E4DF5">
        <w:rPr>
          <w:rFonts w:asciiTheme="majorHAnsi" w:hAnsiTheme="majorHAnsi"/>
          <w:i w:val="0"/>
          <w:sz w:val="24"/>
          <w:u w:val="single"/>
        </w:rPr>
        <w:tab/>
        <w:t xml:space="preserve">Case study </w:t>
      </w:r>
      <w:r w:rsidR="00CB3A2D">
        <w:rPr>
          <w:rFonts w:asciiTheme="majorHAnsi" w:hAnsiTheme="majorHAnsi"/>
          <w:i w:val="0"/>
          <w:sz w:val="24"/>
          <w:u w:val="single"/>
        </w:rPr>
        <w:t>from Cape Town, South Africa</w:t>
      </w:r>
      <w:r w:rsidR="001802D0">
        <w:rPr>
          <w:rFonts w:asciiTheme="majorHAnsi" w:hAnsiTheme="majorHAnsi"/>
          <w:i w:val="0"/>
          <w:sz w:val="24"/>
          <w:u w:val="single"/>
        </w:rPr>
        <w:t xml:space="preserve"> with User Input Values</w:t>
      </w:r>
      <w:bookmarkEnd w:id="34"/>
    </w:p>
    <w:p w14:paraId="0FB5FAAE" w14:textId="77777777" w:rsidR="00EA57EB" w:rsidRDefault="00EA57EB" w:rsidP="00EA57EB">
      <w:pPr>
        <w:pStyle w:val="ListParagraph"/>
        <w:rPr>
          <w:rFonts w:asciiTheme="majorHAnsi" w:hAnsiTheme="majorHAnsi" w:cs="Gill Sans"/>
          <w:szCs w:val="20"/>
        </w:rPr>
      </w:pPr>
    </w:p>
    <w:p w14:paraId="535EA9B2" w14:textId="30C30C57" w:rsidR="00EA57EB" w:rsidRDefault="00EA57EB" w:rsidP="00EA57EB">
      <w:pPr>
        <w:pStyle w:val="ListParagraph"/>
        <w:rPr>
          <w:rFonts w:asciiTheme="majorHAnsi" w:hAnsiTheme="majorHAnsi" w:cs="Gill Sans"/>
          <w:szCs w:val="20"/>
        </w:rPr>
      </w:pPr>
      <w:r>
        <w:rPr>
          <w:rFonts w:asciiTheme="majorHAnsi" w:hAnsiTheme="majorHAnsi" w:cs="Gill Sans"/>
          <w:szCs w:val="20"/>
        </w:rPr>
        <w:t>The following case study is written in the form of a concept note for a proposal for funding to aid in scale-up</w:t>
      </w:r>
      <w:r w:rsidR="00F61C62">
        <w:rPr>
          <w:rFonts w:asciiTheme="majorHAnsi" w:hAnsiTheme="majorHAnsi" w:cs="Gill Sans"/>
          <w:szCs w:val="20"/>
        </w:rPr>
        <w:t xml:space="preserve"> of Xpert in a local setting</w:t>
      </w:r>
      <w:r>
        <w:rPr>
          <w:rFonts w:asciiTheme="majorHAnsi" w:hAnsiTheme="majorHAnsi" w:cs="Gill Sans"/>
          <w:szCs w:val="20"/>
        </w:rPr>
        <w:t xml:space="preserve">.  </w:t>
      </w:r>
    </w:p>
    <w:p w14:paraId="4594443E" w14:textId="77777777" w:rsidR="00EA57EB" w:rsidRDefault="00EA57EB" w:rsidP="00EA57EB">
      <w:pPr>
        <w:pStyle w:val="ListParagraph"/>
        <w:rPr>
          <w:rFonts w:asciiTheme="majorHAnsi" w:hAnsiTheme="majorHAnsi" w:cs="Gill Sans"/>
          <w:szCs w:val="20"/>
        </w:rPr>
      </w:pPr>
    </w:p>
    <w:p w14:paraId="56702045" w14:textId="3481CF85" w:rsidR="008E4EDB" w:rsidRPr="001356B6" w:rsidRDefault="00EA57EB" w:rsidP="001356B6">
      <w:pPr>
        <w:pStyle w:val="ListParagraph"/>
        <w:rPr>
          <w:rFonts w:asciiTheme="majorHAnsi" w:hAnsiTheme="majorHAnsi" w:cs="Gill Sans"/>
          <w:szCs w:val="20"/>
        </w:rPr>
      </w:pPr>
      <w:r w:rsidRPr="007E3EE5">
        <w:rPr>
          <w:rFonts w:asciiTheme="majorHAnsi" w:hAnsiTheme="majorHAnsi" w:cs="Gill Sans"/>
          <w:szCs w:val="20"/>
        </w:rPr>
        <w:t xml:space="preserve">We will use </w:t>
      </w:r>
      <w:r>
        <w:rPr>
          <w:rFonts w:asciiTheme="majorHAnsi" w:hAnsiTheme="majorHAnsi" w:cs="Gill Sans"/>
          <w:szCs w:val="20"/>
        </w:rPr>
        <w:t>an urban primary-care health center in Cape Town, South Africa</w:t>
      </w:r>
      <w:r w:rsidRPr="007E3EE5">
        <w:rPr>
          <w:rFonts w:asciiTheme="majorHAnsi" w:hAnsiTheme="majorHAnsi" w:cs="Gill Sans"/>
          <w:szCs w:val="20"/>
        </w:rPr>
        <w:t xml:space="preserve"> to illustrate a case study </w:t>
      </w:r>
      <w:r>
        <w:rPr>
          <w:rFonts w:asciiTheme="majorHAnsi" w:hAnsiTheme="majorHAnsi" w:cs="Gill Sans"/>
          <w:szCs w:val="20"/>
        </w:rPr>
        <w:t xml:space="preserve">in a local setting </w:t>
      </w:r>
      <w:r w:rsidRPr="007E3EE5">
        <w:rPr>
          <w:rFonts w:asciiTheme="majorHAnsi" w:hAnsiTheme="majorHAnsi" w:cs="Gill Sans"/>
          <w:szCs w:val="20"/>
        </w:rPr>
        <w:t xml:space="preserve">where the FlexDx TB Model could be used to help inform decisions to scale-up the Xpert MTB/RIF assay for TB diagnostic testing.  </w:t>
      </w:r>
      <w:r w:rsidR="00FC4832">
        <w:rPr>
          <w:rFonts w:asciiTheme="majorHAnsi" w:hAnsiTheme="majorHAnsi" w:cs="Gill Sans"/>
          <w:szCs w:val="20"/>
        </w:rPr>
        <w:t>When using FlexDx in a</w:t>
      </w:r>
      <w:r>
        <w:rPr>
          <w:rFonts w:asciiTheme="majorHAnsi" w:hAnsiTheme="majorHAnsi" w:cs="Gill Sans"/>
          <w:szCs w:val="20"/>
        </w:rPr>
        <w:t xml:space="preserve"> local </w:t>
      </w:r>
      <w:r w:rsidR="00FC4832">
        <w:rPr>
          <w:rFonts w:asciiTheme="majorHAnsi" w:hAnsiTheme="majorHAnsi" w:cs="Gill Sans"/>
          <w:szCs w:val="20"/>
        </w:rPr>
        <w:t>context</w:t>
      </w:r>
      <w:r>
        <w:rPr>
          <w:rFonts w:asciiTheme="majorHAnsi" w:hAnsiTheme="majorHAnsi" w:cs="Gill Sans"/>
          <w:szCs w:val="20"/>
        </w:rPr>
        <w:t>,</w:t>
      </w:r>
      <w:r w:rsidR="00FC4832">
        <w:rPr>
          <w:rFonts w:asciiTheme="majorHAnsi" w:hAnsiTheme="majorHAnsi" w:cs="Gill Sans"/>
          <w:szCs w:val="20"/>
        </w:rPr>
        <w:t xml:space="preserve"> users may not have estimates available for the input parameters required </w:t>
      </w:r>
      <w:proofErr w:type="gramStart"/>
      <w:r w:rsidR="00FC4832">
        <w:rPr>
          <w:rFonts w:asciiTheme="majorHAnsi" w:hAnsiTheme="majorHAnsi" w:cs="Gill Sans"/>
          <w:szCs w:val="20"/>
        </w:rPr>
        <w:t>to run</w:t>
      </w:r>
      <w:proofErr w:type="gramEnd"/>
      <w:r w:rsidR="00FC4832">
        <w:rPr>
          <w:rFonts w:asciiTheme="majorHAnsi" w:hAnsiTheme="majorHAnsi" w:cs="Gill Sans"/>
          <w:szCs w:val="20"/>
        </w:rPr>
        <w:t xml:space="preserve"> the model.  Nonetheless, this case study will illustrate one way that FlexDx can be applied </w:t>
      </w:r>
      <w:r w:rsidRPr="007E3EE5">
        <w:rPr>
          <w:rFonts w:asciiTheme="majorHAnsi" w:hAnsiTheme="majorHAnsi" w:cs="Gill Sans"/>
          <w:szCs w:val="20"/>
        </w:rPr>
        <w:t>to produce epidemiologic projections</w:t>
      </w:r>
      <w:r w:rsidR="008E4EDB">
        <w:rPr>
          <w:rFonts w:asciiTheme="majorHAnsi" w:hAnsiTheme="majorHAnsi" w:cs="Gill Sans"/>
          <w:szCs w:val="20"/>
        </w:rPr>
        <w:t xml:space="preserve"> for a local setting</w:t>
      </w:r>
      <w:r w:rsidRPr="007E3EE5">
        <w:rPr>
          <w:rFonts w:asciiTheme="majorHAnsi" w:hAnsiTheme="majorHAnsi" w:cs="Gill Sans"/>
          <w:szCs w:val="20"/>
        </w:rPr>
        <w:t>.</w:t>
      </w:r>
      <w:r w:rsidR="001356B6">
        <w:rPr>
          <w:rFonts w:asciiTheme="majorHAnsi" w:hAnsiTheme="majorHAnsi" w:cs="Gill Sans"/>
          <w:szCs w:val="20"/>
        </w:rPr>
        <w:t xml:space="preserve">  </w:t>
      </w:r>
      <w:r w:rsidR="00FC4832" w:rsidRPr="001356B6">
        <w:rPr>
          <w:rFonts w:asciiTheme="majorHAnsi" w:hAnsiTheme="majorHAnsi" w:cs="Gill Sans"/>
          <w:szCs w:val="20"/>
        </w:rPr>
        <w:t xml:space="preserve">To populate the </w:t>
      </w:r>
      <w:r w:rsidR="00FC4832" w:rsidRPr="001356B6">
        <w:rPr>
          <w:rFonts w:asciiTheme="majorHAnsi" w:hAnsiTheme="majorHAnsi"/>
        </w:rPr>
        <w:t>local estimates of TB incidence, MDR-TB, HIV, and costs for this setting, we will use a combination of estimates from the literature</w:t>
      </w:r>
      <w:r w:rsidR="0099374D" w:rsidRPr="001356B6">
        <w:rPr>
          <w:rFonts w:asciiTheme="majorHAnsi" w:hAnsiTheme="majorHAnsi"/>
        </w:rPr>
        <w:t xml:space="preserve"> and Country Pre-set Values. </w:t>
      </w:r>
    </w:p>
    <w:p w14:paraId="6A5C5AD4" w14:textId="77777777" w:rsidR="008E4EDB" w:rsidRDefault="008E4EDB" w:rsidP="00EA57EB">
      <w:pPr>
        <w:pStyle w:val="ListParagraph"/>
        <w:rPr>
          <w:rFonts w:asciiTheme="majorHAnsi" w:hAnsiTheme="majorHAnsi"/>
        </w:rPr>
      </w:pPr>
    </w:p>
    <w:p w14:paraId="23AF84F2" w14:textId="4C9048D0" w:rsidR="002D57EB" w:rsidRPr="00D87429" w:rsidRDefault="00D87429" w:rsidP="00D87429">
      <w:pPr>
        <w:ind w:left="720"/>
      </w:pPr>
      <w:r>
        <w:rPr>
          <w:rFonts w:asciiTheme="majorHAnsi" w:hAnsiTheme="majorHAnsi"/>
        </w:rPr>
        <w:t>We will use the Country Pre-set Values to estimate the cost parameters for the health center in Cape Town.</w:t>
      </w:r>
      <w:r>
        <w:t xml:space="preserve">  </w:t>
      </w:r>
      <w:r w:rsidR="002D57EB" w:rsidRPr="00D87429">
        <w:rPr>
          <w:rFonts w:asciiTheme="majorHAnsi" w:hAnsiTheme="majorHAnsi"/>
        </w:rPr>
        <w:t>First, we will select South Africa as our country of interest from the list of countries to load its Country Pre-set Values.  This will provide us with estimates for the cost parameters and load them in to the Cost input fields.</w:t>
      </w:r>
    </w:p>
    <w:p w14:paraId="1F8C0A6A" w14:textId="77777777" w:rsidR="002D57EB" w:rsidRDefault="002D57EB" w:rsidP="00EA57EB">
      <w:pPr>
        <w:pStyle w:val="ListParagraph"/>
        <w:rPr>
          <w:rFonts w:asciiTheme="majorHAnsi" w:hAnsiTheme="majorHAnsi"/>
        </w:rPr>
      </w:pPr>
    </w:p>
    <w:p w14:paraId="6960250C" w14:textId="77777777" w:rsidR="00DD1B4B" w:rsidRDefault="00DD1B4B" w:rsidP="00EA57EB">
      <w:pPr>
        <w:pStyle w:val="ListParagraph"/>
        <w:rPr>
          <w:rFonts w:asciiTheme="majorHAnsi" w:hAnsiTheme="majorHAnsi"/>
        </w:rPr>
      </w:pPr>
    </w:p>
    <w:p w14:paraId="5271E97E" w14:textId="7DEA0D6D" w:rsidR="00D87429" w:rsidRDefault="00DD1B4B" w:rsidP="00D87429">
      <w:r>
        <w:rPr>
          <w:noProof/>
        </w:rPr>
        <mc:AlternateContent>
          <mc:Choice Requires="wps">
            <w:drawing>
              <wp:anchor distT="0" distB="0" distL="114300" distR="114300" simplePos="0" relativeHeight="251842560" behindDoc="0" locked="0" layoutInCell="1" allowOverlap="1" wp14:anchorId="7F2B774A" wp14:editId="101B386D">
                <wp:simplePos x="0" y="0"/>
                <wp:positionH relativeFrom="column">
                  <wp:posOffset>2906395</wp:posOffset>
                </wp:positionH>
                <wp:positionV relativeFrom="paragraph">
                  <wp:posOffset>958850</wp:posOffset>
                </wp:positionV>
                <wp:extent cx="2782136" cy="1501541"/>
                <wp:effectExtent l="0" t="0" r="37465" b="22860"/>
                <wp:wrapNone/>
                <wp:docPr id="245" name="Text Box 245"/>
                <wp:cNvGraphicFramePr/>
                <a:graphic xmlns:a="http://schemas.openxmlformats.org/drawingml/2006/main">
                  <a:graphicData uri="http://schemas.microsoft.com/office/word/2010/wordprocessingShape">
                    <wps:wsp>
                      <wps:cNvSpPr txBox="1"/>
                      <wps:spPr>
                        <a:xfrm>
                          <a:off x="0" y="0"/>
                          <a:ext cx="2782136" cy="1501541"/>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7A9E7C" w14:textId="0D4CC4F7" w:rsidR="003C4A25" w:rsidRDefault="003C4A25" w:rsidP="00DD1B4B">
                            <w:pPr>
                              <w:jc w:val="right"/>
                              <w:rPr>
                                <w:rFonts w:asciiTheme="majorHAnsi" w:hAnsiTheme="majorHAnsi"/>
                                <w:b/>
                                <w:color w:val="FF0000"/>
                                <w:sz w:val="20"/>
                              </w:rPr>
                            </w:pPr>
                            <w:r>
                              <w:rPr>
                                <w:rFonts w:asciiTheme="majorHAnsi" w:hAnsiTheme="majorHAnsi"/>
                                <w:b/>
                                <w:color w:val="FF0000"/>
                                <w:sz w:val="20"/>
                              </w:rPr>
                              <w:t>Model parameters</w:t>
                            </w:r>
                          </w:p>
                          <w:p w14:paraId="4A4C066E" w14:textId="77777777" w:rsidR="003C4A25" w:rsidRDefault="003C4A25" w:rsidP="00DD1B4B">
                            <w:pPr>
                              <w:jc w:val="right"/>
                              <w:rPr>
                                <w:rFonts w:asciiTheme="majorHAnsi" w:hAnsiTheme="majorHAnsi"/>
                                <w:b/>
                                <w:color w:val="FF0000"/>
                                <w:sz w:val="20"/>
                              </w:rPr>
                            </w:pPr>
                            <w:proofErr w:type="gramStart"/>
                            <w:r>
                              <w:rPr>
                                <w:rFonts w:asciiTheme="majorHAnsi" w:hAnsiTheme="majorHAnsi"/>
                                <w:b/>
                                <w:color w:val="FF0000"/>
                                <w:sz w:val="20"/>
                              </w:rPr>
                              <w:t>are</w:t>
                            </w:r>
                            <w:proofErr w:type="gramEnd"/>
                            <w:r>
                              <w:rPr>
                                <w:rFonts w:asciiTheme="majorHAnsi" w:hAnsiTheme="majorHAnsi"/>
                                <w:b/>
                                <w:color w:val="FF0000"/>
                                <w:sz w:val="20"/>
                              </w:rPr>
                              <w:t xml:space="preserve"> populated with </w:t>
                            </w:r>
                          </w:p>
                          <w:p w14:paraId="3ED8296C" w14:textId="4825E9A0" w:rsidR="003C4A25" w:rsidRDefault="003C4A25" w:rsidP="00DD1B4B">
                            <w:pPr>
                              <w:jc w:val="right"/>
                              <w:rPr>
                                <w:rFonts w:asciiTheme="majorHAnsi" w:hAnsiTheme="majorHAnsi"/>
                                <w:b/>
                                <w:color w:val="FF0000"/>
                                <w:sz w:val="20"/>
                              </w:rPr>
                            </w:pPr>
                            <w:proofErr w:type="gramStart"/>
                            <w:r>
                              <w:rPr>
                                <w:rFonts w:asciiTheme="majorHAnsi" w:hAnsiTheme="majorHAnsi"/>
                                <w:b/>
                                <w:color w:val="FF0000"/>
                                <w:sz w:val="20"/>
                              </w:rPr>
                              <w:t>pre</w:t>
                            </w:r>
                            <w:proofErr w:type="gramEnd"/>
                            <w:r>
                              <w:rPr>
                                <w:rFonts w:asciiTheme="majorHAnsi" w:hAnsiTheme="majorHAnsi"/>
                                <w:b/>
                                <w:color w:val="FF0000"/>
                                <w:sz w:val="20"/>
                              </w:rPr>
                              <w:t xml:space="preserve">-set values for </w:t>
                            </w:r>
                          </w:p>
                          <w:p w14:paraId="19D3518A" w14:textId="05B9E8D5" w:rsidR="003C4A25" w:rsidRPr="00A50801" w:rsidRDefault="003C4A25" w:rsidP="00DD1B4B">
                            <w:pPr>
                              <w:jc w:val="right"/>
                              <w:rPr>
                                <w:rFonts w:asciiTheme="majorHAnsi" w:hAnsiTheme="majorHAnsi"/>
                                <w:b/>
                                <w:color w:val="FF0000"/>
                                <w:sz w:val="20"/>
                              </w:rPr>
                            </w:pPr>
                            <w:r>
                              <w:rPr>
                                <w:rFonts w:asciiTheme="majorHAnsi" w:hAnsiTheme="majorHAnsi"/>
                                <w:b/>
                                <w:color w:val="FF0000"/>
                                <w:sz w:val="20"/>
                              </w:rPr>
                              <w:t>South Africa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085" type="#_x0000_t202" style="position:absolute;margin-left:228.85pt;margin-top:75.5pt;width:219.05pt;height:118.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" filled="f" strokecolor="red">
                <v:textbox>
                  <w:txbxContent>
                    <w:p w14:paraId="147A9E7C" w14:textId="0D4CC4F7" w:rsidR="00631717" w:rsidRDefault="00631717" w:rsidP="00DD1B4B">
                      <w:pPr>
                        <w:jc w:val="right"/>
                        <w:rPr>
                          <w:rFonts w:asciiTheme="majorHAnsi" w:hAnsiTheme="majorHAnsi"/>
                          <w:b/>
                          <w:color w:val="FF0000"/>
                          <w:sz w:val="20"/>
                        </w:rPr>
                      </w:pPr>
                      <w:r>
                        <w:rPr>
                          <w:rFonts w:asciiTheme="majorHAnsi" w:hAnsiTheme="majorHAnsi"/>
                          <w:b/>
                          <w:color w:val="FF0000"/>
                          <w:sz w:val="20"/>
                        </w:rPr>
                        <w:t>Model parameters</w:t>
                      </w:r>
                    </w:p>
                    <w:p w14:paraId="4A4C066E" w14:textId="77777777" w:rsidR="00631717" w:rsidRDefault="00631717" w:rsidP="00DD1B4B">
                      <w:pPr>
                        <w:jc w:val="right"/>
                        <w:rPr>
                          <w:rFonts w:asciiTheme="majorHAnsi" w:hAnsiTheme="majorHAnsi"/>
                          <w:b/>
                          <w:color w:val="FF0000"/>
                          <w:sz w:val="20"/>
                        </w:rPr>
                      </w:pPr>
                      <w:proofErr w:type="gramStart"/>
                      <w:r>
                        <w:rPr>
                          <w:rFonts w:asciiTheme="majorHAnsi" w:hAnsiTheme="majorHAnsi"/>
                          <w:b/>
                          <w:color w:val="FF0000"/>
                          <w:sz w:val="20"/>
                        </w:rPr>
                        <w:t>are</w:t>
                      </w:r>
                      <w:proofErr w:type="gramEnd"/>
                      <w:r>
                        <w:rPr>
                          <w:rFonts w:asciiTheme="majorHAnsi" w:hAnsiTheme="majorHAnsi"/>
                          <w:b/>
                          <w:color w:val="FF0000"/>
                          <w:sz w:val="20"/>
                        </w:rPr>
                        <w:t xml:space="preserve"> populated with </w:t>
                      </w:r>
                    </w:p>
                    <w:p w14:paraId="3ED8296C" w14:textId="4825E9A0" w:rsidR="00631717" w:rsidRDefault="00631717" w:rsidP="00DD1B4B">
                      <w:pPr>
                        <w:jc w:val="right"/>
                        <w:rPr>
                          <w:rFonts w:asciiTheme="majorHAnsi" w:hAnsiTheme="majorHAnsi"/>
                          <w:b/>
                          <w:color w:val="FF0000"/>
                          <w:sz w:val="20"/>
                        </w:rPr>
                      </w:pPr>
                      <w:proofErr w:type="gramStart"/>
                      <w:r>
                        <w:rPr>
                          <w:rFonts w:asciiTheme="majorHAnsi" w:hAnsiTheme="majorHAnsi"/>
                          <w:b/>
                          <w:color w:val="FF0000"/>
                          <w:sz w:val="20"/>
                        </w:rPr>
                        <w:t>pre</w:t>
                      </w:r>
                      <w:proofErr w:type="gramEnd"/>
                      <w:r>
                        <w:rPr>
                          <w:rFonts w:asciiTheme="majorHAnsi" w:hAnsiTheme="majorHAnsi"/>
                          <w:b/>
                          <w:color w:val="FF0000"/>
                          <w:sz w:val="20"/>
                        </w:rPr>
                        <w:t xml:space="preserve">-set values for </w:t>
                      </w:r>
                    </w:p>
                    <w:p w14:paraId="19D3518A" w14:textId="05B9E8D5" w:rsidR="00631717" w:rsidRPr="00A50801" w:rsidRDefault="00631717" w:rsidP="00DD1B4B">
                      <w:pPr>
                        <w:jc w:val="right"/>
                        <w:rPr>
                          <w:rFonts w:asciiTheme="majorHAnsi" w:hAnsiTheme="majorHAnsi"/>
                          <w:b/>
                          <w:color w:val="FF0000"/>
                          <w:sz w:val="20"/>
                        </w:rPr>
                      </w:pPr>
                      <w:r>
                        <w:rPr>
                          <w:rFonts w:asciiTheme="majorHAnsi" w:hAnsiTheme="majorHAnsi"/>
                          <w:b/>
                          <w:color w:val="FF0000"/>
                          <w:sz w:val="20"/>
                        </w:rPr>
                        <w:t>South Africa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07710BBA" wp14:editId="17120FDA">
                <wp:simplePos x="0" y="0"/>
                <wp:positionH relativeFrom="column">
                  <wp:posOffset>2108835</wp:posOffset>
                </wp:positionH>
                <wp:positionV relativeFrom="paragraph">
                  <wp:posOffset>1000125</wp:posOffset>
                </wp:positionV>
                <wp:extent cx="836496" cy="517224"/>
                <wp:effectExtent l="50800" t="25400" r="78105" b="118110"/>
                <wp:wrapNone/>
                <wp:docPr id="243" name="Straight Arrow Connector 243"/>
                <wp:cNvGraphicFramePr/>
                <a:graphic xmlns:a="http://schemas.openxmlformats.org/drawingml/2006/main">
                  <a:graphicData uri="http://schemas.microsoft.com/office/word/2010/wordprocessingShape">
                    <wps:wsp>
                      <wps:cNvCnPr/>
                      <wps:spPr>
                        <a:xfrm>
                          <a:off x="0" y="0"/>
                          <a:ext cx="836496" cy="517224"/>
                        </a:xfrm>
                        <a:prstGeom prst="straightConnector1">
                          <a:avLst/>
                        </a:prstGeom>
                        <a:ln w="127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166.05pt;margin-top:78.75pt;width:65.85pt;height:40.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" strokecolor="red" strokeweight="1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40512" behindDoc="0" locked="0" layoutInCell="1" allowOverlap="1" wp14:anchorId="36F1E532" wp14:editId="18D34170">
                <wp:simplePos x="0" y="0"/>
                <wp:positionH relativeFrom="column">
                  <wp:posOffset>1284605</wp:posOffset>
                </wp:positionH>
                <wp:positionV relativeFrom="paragraph">
                  <wp:posOffset>542925</wp:posOffset>
                </wp:positionV>
                <wp:extent cx="1510030" cy="685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51003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26F8F9" w14:textId="57FD16F8" w:rsidR="003C4A25" w:rsidRPr="00A50801" w:rsidRDefault="003C4A25" w:rsidP="00DD1B4B">
                            <w:pPr>
                              <w:rPr>
                                <w:rFonts w:asciiTheme="majorHAnsi" w:hAnsiTheme="majorHAnsi"/>
                                <w:b/>
                                <w:color w:val="FF0000"/>
                                <w:sz w:val="20"/>
                              </w:rPr>
                            </w:pPr>
                            <w:r>
                              <w:rPr>
                                <w:rFonts w:asciiTheme="majorHAnsi" w:hAnsiTheme="majorHAnsi"/>
                                <w:b/>
                                <w:color w:val="FF0000"/>
                                <w:sz w:val="20"/>
                              </w:rPr>
                              <w:t>Select South Africa from the list of countries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86" type="#_x0000_t202" style="position:absolute;margin-left:101.15pt;margin-top:42.75pt;width:118.9pt;height:5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2XztICAAAY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" filled="f" stroked="f">
                <v:textbox>
                  <w:txbxContent>
                    <w:p w14:paraId="5526F8F9" w14:textId="57FD16F8" w:rsidR="00631717" w:rsidRPr="00A50801" w:rsidRDefault="00631717" w:rsidP="00DD1B4B">
                      <w:pPr>
                        <w:rPr>
                          <w:rFonts w:asciiTheme="majorHAnsi" w:hAnsiTheme="majorHAnsi"/>
                          <w:b/>
                          <w:color w:val="FF0000"/>
                          <w:sz w:val="20"/>
                        </w:rPr>
                      </w:pPr>
                      <w:r>
                        <w:rPr>
                          <w:rFonts w:asciiTheme="majorHAnsi" w:hAnsiTheme="majorHAnsi"/>
                          <w:b/>
                          <w:color w:val="FF0000"/>
                          <w:sz w:val="20"/>
                        </w:rPr>
                        <w:t>Select South Africa from the list of countries</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0A82819E" wp14:editId="7B399DC7">
                <wp:simplePos x="0" y="0"/>
                <wp:positionH relativeFrom="column">
                  <wp:posOffset>764507</wp:posOffset>
                </wp:positionH>
                <wp:positionV relativeFrom="paragraph">
                  <wp:posOffset>883786</wp:posOffset>
                </wp:positionV>
                <wp:extent cx="1371600" cy="228600"/>
                <wp:effectExtent l="50800" t="25400" r="25400" b="101600"/>
                <wp:wrapNone/>
                <wp:docPr id="26" name="Oval 26"/>
                <wp:cNvGraphicFramePr/>
                <a:graphic xmlns:a="http://schemas.openxmlformats.org/drawingml/2006/main">
                  <a:graphicData uri="http://schemas.microsoft.com/office/word/2010/wordprocessingShape">
                    <wps:wsp>
                      <wps:cNvSpPr/>
                      <wps:spPr>
                        <a:xfrm>
                          <a:off x="0" y="0"/>
                          <a:ext cx="1371600" cy="228600"/>
                        </a:xfrm>
                        <a:prstGeom prst="ellipse">
                          <a:avLst/>
                        </a:prstGeom>
                        <a:noFill/>
                        <a:ln w="127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margin-left:60.2pt;margin-top:69.6pt;width:108pt;height:1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" filled="f" strokecolor="red" strokeweight="1pt">
                <v:shadow on="t" opacity="22937f" mv:blur="40000f" origin=",.5" offset="0,23000emu"/>
              </v:oval>
            </w:pict>
          </mc:Fallback>
        </mc:AlternateContent>
      </w:r>
      <w:r w:rsidR="00D87429">
        <w:rPr>
          <w:noProof/>
        </w:rPr>
        <w:drawing>
          <wp:inline distT="0" distB="0" distL="0" distR="0" wp14:anchorId="77176D46" wp14:editId="79C37139">
            <wp:extent cx="2743699" cy="2717132"/>
            <wp:effectExtent l="25400" t="25400" r="25400" b="26670"/>
            <wp:docPr id="186" name="Picture 186" descr="Macintosh HD:Users:Liza2008Mac:Desktop:Screen Shot 2014-09-22 at 3.5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za2008Mac:Desktop:Screen Shot 2014-09-22 at 3.52.07 P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4856" b="2427"/>
                    <a:stretch/>
                  </pic:blipFill>
                  <pic:spPr bwMode="auto">
                    <a:xfrm>
                      <a:off x="0" y="0"/>
                      <a:ext cx="2745055" cy="2718475"/>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r w:rsidR="00D87429">
        <w:rPr>
          <w:noProof/>
        </w:rPr>
        <w:drawing>
          <wp:inline distT="0" distB="0" distL="0" distR="0" wp14:anchorId="0C2238BE" wp14:editId="3E9E8C26">
            <wp:extent cx="2834559" cy="2734451"/>
            <wp:effectExtent l="25400" t="25400" r="36195" b="34290"/>
            <wp:docPr id="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5368" cy="2735231"/>
                    </a:xfrm>
                    <a:prstGeom prst="rect">
                      <a:avLst/>
                    </a:prstGeom>
                    <a:noFill/>
                    <a:ln>
                      <a:solidFill>
                        <a:srgbClr val="1F497D"/>
                      </a:solidFill>
                    </a:ln>
                  </pic:spPr>
                </pic:pic>
              </a:graphicData>
            </a:graphic>
          </wp:inline>
        </w:drawing>
      </w:r>
    </w:p>
    <w:p w14:paraId="5C7408CA" w14:textId="77777777" w:rsidR="002D57EB" w:rsidRDefault="002D57EB" w:rsidP="00EA57EB">
      <w:pPr>
        <w:pStyle w:val="ListParagraph"/>
        <w:rPr>
          <w:rFonts w:asciiTheme="majorHAnsi" w:hAnsiTheme="majorHAnsi"/>
        </w:rPr>
      </w:pPr>
    </w:p>
    <w:p w14:paraId="6A820AAB" w14:textId="77777777" w:rsidR="002D57EB" w:rsidRDefault="002D57EB" w:rsidP="00EA57EB">
      <w:pPr>
        <w:pStyle w:val="ListParagraph"/>
        <w:rPr>
          <w:rFonts w:asciiTheme="majorHAnsi" w:hAnsiTheme="majorHAnsi"/>
        </w:rPr>
      </w:pPr>
    </w:p>
    <w:p w14:paraId="76D8968F" w14:textId="64A42959" w:rsidR="00A25C44" w:rsidRDefault="00DD1B4B" w:rsidP="007172F3">
      <w:pPr>
        <w:pStyle w:val="ListParagraph"/>
        <w:rPr>
          <w:rFonts w:asciiTheme="majorHAnsi" w:hAnsiTheme="majorHAnsi"/>
        </w:rPr>
      </w:pPr>
      <w:r>
        <w:rPr>
          <w:rFonts w:asciiTheme="majorHAnsi" w:hAnsiTheme="majorHAnsi"/>
        </w:rPr>
        <w:t>Next, b</w:t>
      </w:r>
      <w:r w:rsidR="008E4EDB">
        <w:rPr>
          <w:rFonts w:asciiTheme="majorHAnsi" w:hAnsiTheme="majorHAnsi"/>
        </w:rPr>
        <w:t xml:space="preserve">ecause we do not have exact estimates </w:t>
      </w:r>
      <w:r w:rsidR="0099374D">
        <w:rPr>
          <w:rFonts w:asciiTheme="majorHAnsi" w:hAnsiTheme="majorHAnsi"/>
        </w:rPr>
        <w:t xml:space="preserve">of </w:t>
      </w:r>
      <w:r w:rsidR="0099374D" w:rsidRPr="00081B22">
        <w:rPr>
          <w:rFonts w:asciiTheme="majorHAnsi" w:hAnsiTheme="majorHAnsi"/>
        </w:rPr>
        <w:t>TB incidence, MDR-TB</w:t>
      </w:r>
      <w:r w:rsidR="0099374D">
        <w:rPr>
          <w:rFonts w:asciiTheme="majorHAnsi" w:hAnsiTheme="majorHAnsi"/>
        </w:rPr>
        <w:t xml:space="preserve"> incidence</w:t>
      </w:r>
      <w:r w:rsidR="0099374D" w:rsidRPr="00081B22">
        <w:rPr>
          <w:rFonts w:asciiTheme="majorHAnsi" w:hAnsiTheme="majorHAnsi"/>
        </w:rPr>
        <w:t xml:space="preserve">, </w:t>
      </w:r>
      <w:r w:rsidR="0099374D">
        <w:rPr>
          <w:rFonts w:asciiTheme="majorHAnsi" w:hAnsiTheme="majorHAnsi"/>
        </w:rPr>
        <w:t xml:space="preserve">and </w:t>
      </w:r>
      <w:r w:rsidR="0099374D" w:rsidRPr="00081B22">
        <w:rPr>
          <w:rFonts w:asciiTheme="majorHAnsi" w:hAnsiTheme="majorHAnsi"/>
        </w:rPr>
        <w:t>HIV</w:t>
      </w:r>
      <w:r w:rsidR="0099374D">
        <w:rPr>
          <w:rFonts w:asciiTheme="majorHAnsi" w:hAnsiTheme="majorHAnsi"/>
        </w:rPr>
        <w:t xml:space="preserve"> prevalence</w:t>
      </w:r>
      <w:r w:rsidR="001356B6" w:rsidRPr="001356B6">
        <w:rPr>
          <w:rFonts w:asciiTheme="majorHAnsi" w:hAnsiTheme="majorHAnsi"/>
        </w:rPr>
        <w:t xml:space="preserve"> </w:t>
      </w:r>
      <w:r w:rsidR="001356B6">
        <w:rPr>
          <w:rFonts w:asciiTheme="majorHAnsi" w:hAnsiTheme="majorHAnsi"/>
        </w:rPr>
        <w:t>for the Cape Town health center</w:t>
      </w:r>
      <w:r w:rsidR="008E4EDB">
        <w:rPr>
          <w:rFonts w:asciiTheme="majorHAnsi" w:hAnsiTheme="majorHAnsi"/>
        </w:rPr>
        <w:t xml:space="preserve">, </w:t>
      </w:r>
      <w:r w:rsidR="001356B6">
        <w:rPr>
          <w:rFonts w:asciiTheme="majorHAnsi" w:hAnsiTheme="majorHAnsi"/>
        </w:rPr>
        <w:t>w</w:t>
      </w:r>
      <w:r w:rsidR="008E4EDB">
        <w:rPr>
          <w:rFonts w:asciiTheme="majorHAnsi" w:hAnsiTheme="majorHAnsi"/>
        </w:rPr>
        <w:t>e will use estimates</w:t>
      </w:r>
      <w:r w:rsidR="0099374D">
        <w:rPr>
          <w:rFonts w:asciiTheme="majorHAnsi" w:hAnsiTheme="majorHAnsi"/>
        </w:rPr>
        <w:t xml:space="preserve"> from </w:t>
      </w:r>
      <w:r w:rsidR="001356B6">
        <w:rPr>
          <w:rFonts w:asciiTheme="majorHAnsi" w:hAnsiTheme="majorHAnsi"/>
        </w:rPr>
        <w:t xml:space="preserve">a manuscript on Xpert implementation by </w:t>
      </w:r>
      <w:r w:rsidR="0099374D">
        <w:rPr>
          <w:rFonts w:asciiTheme="majorHAnsi" w:hAnsiTheme="majorHAnsi"/>
        </w:rPr>
        <w:t>Boehme et al.</w:t>
      </w:r>
      <w:r w:rsidR="0099374D">
        <w:rPr>
          <w:rFonts w:asciiTheme="majorHAnsi" w:hAnsiTheme="majorHAnsi"/>
        </w:rPr>
        <w:fldChar w:fldCharType="begin"/>
      </w:r>
      <w:r w:rsidR="0099374D">
        <w:rPr>
          <w:rFonts w:asciiTheme="majorHAnsi" w:hAnsiTheme="majorHAnsi"/>
        </w:rPr>
        <w:instrText xml:space="preserve"> ADDIN ZOTERO_ITEM CSL_CITATION {"citationID":"1co2opi3og","properties":{"formattedCitation":"{\\rtf \\super 18\\nosupersub{}}","plainCitation":"18"},"citationItems":[{"id":106,"uris":["http://zotero.org/users/1330146/items/2VMRNR6B"],"uri":["http://zotero.org/users/1330146/items/2VMRNR6B"],"itemData":{"id":106,"type":"article-journal","title":"Feasibility, diagnostic accuracy, and effectiveness of decentralised use of the Xpert MTB/RIF test for diagnosis of tuberculosis and multidrug resistance: a multicentre implementation study","container-title":"Lancet","page":"1495-505","volume":"377","archive_location":"21507477","abstract":"BACKGROUND: The Xpert MTB/RIF test (Cepheid, Sunnyvale, CA, USA) can detect tuberculosis and its multidrug-resistant form with very high sensitivity and specificity in controlled studies, but no performance data exist from district and subdistrict health facilities in tuberculosis-endemic countries. We aimed to assess operational feasibility, accuracy, and effectiveness of implementation in such settings. METHODS: We assessed adults (&gt;/=18 years) with suspected tuberculosis or multidrug-resistant tuberculosis consecutively presenting with cough lasting at least 2 weeks to urban health centres in South Africa, Peru, and India, drug-resistance screening facilities in Azerbaijan and the Philippines, and an emergency room in Uganda. Patients were excluded from the main analyses if their second sputum sample was collected more than 1 week after the first sample, or if no valid reference standard or MTB/RIF test was available. We compared one-off direct MTB/RIF testing in nine microscopy laboratories adjacent to study sites with 2-3 sputum smears and 1-3 cultures, dependent on site, and drug-susceptibility testing. We assessed indicators of robustness including indeterminate rate and between-site performance, and compared time to detection, reporting, and treatment, and patient dropouts for the techniques used. FINDINGS: We enrolled 6648 participants between Aug 11, 2009, and June 26, 2010. One-off MTB/RIF testing detected 933 (90.3%) of 1033 culture-confirmed cases of tuberculosis, compared with 699 (67.1%) of 1041 for microscopy. MTB/RIF test sensitivity was 76.9% in smear-negative, culture-positive patients (296 of 385 samples), and 99.0% specific (2846 of 2876 non-tuberculosis samples). MTB/RIF test sensitivity for rifampicin resistance was 94.4% (236 of 250) and specificity was 98.3% (796 of 810). Unlike microscopy, MTB/RIF test sensitivity was not significantly lower in patients with HIV co-infection. Median time to detection of tuberculosis for the MTB/RIF test was 0 days (IQR 0-1), compared with 1 day (0-1) for microscopy, 30 days (23-43) for solid culture, and 16 days (13-21) for liquid culture. Median time to detection of resistance was 20 days (10-26) for line-probe assay and 106 days (30-124) for conventional drug-susceptibility testing. Use of the MTB/RIF test reduced median time to treatment for smear-negative tuberculosis from 56 days (39-81) to 5 days (2-8). The indeterminate rate of MTB/RIF testing was 2.4% (126 of 5321 samples) compared with 4.6% (441 of 9690) for cultures. INTERPRETATION: The MTB/RIF test can effectively be used in low-resource settings to simplify patients' access to early and accurate diagnosis, thereby potentially decreasing morbidity associated with diagnostic delay, dropout and mistreatment. FUNDING: Foundation for Innovative New Diagnostics, Bill &amp; Melinda Gates Foundation, European and Developing Countries Clinical Trials Partnership (TA2007.40200.009), Wellcome Trust (085251/B/08/Z), and UK Department for International Development.","URL":"http://www.ncbi.nlm.nih.gov/pubmed/21507477","DOI":"10.1016/S0140-6736(11)60438-8","ISSN":"1474-547X (Electronic) 0140-6736 (Linking)","note":"9776","shortTitle":"Feasibility, diagnostic accuracy, and effectiveness of decentralised use of the Xpert MTB/RIF test for diagnosis of tuberculosis and multidrug resistance: a multicentre implementation study","journalAbbreviation":"Lancet","language":"eng","author":[{"family":"Boehme","given":"C. C."},{"family":"Nicol","given":"M. P."},{"family":"Nabeta","given":"P."},{"family":"Michael","given":"J. S."},{"family":"Gotuzzo","given":"E."},{"family":"Tahirli","given":"R."},{"family":"Gler","given":"M. T."},{"family":"Blakemore","given":"R."},{"family":"Worodria","given":"W."},{"family":"Gray","given":"C."},{"family":"Huang","given":"L."},{"family":"Caceres","given":"T."},{"family":"Mehdiyev","given":"R."},{"family":"Raymond","given":"L."},{"family":"Whitelaw","given":"A."},{"family":"Sagadevan","given":"K."},{"family":"Alexander","given":"H."},{"family":"Albert","given":"H."},{"family":"Cobelens","given":"F."},{"family":"Cox","given":"H."},{"family":"Alland","given":"D."},{"family":"Perkins","given":"M. D."}],"issued":{"date-parts":[["2011",4,30]]}}}],"schema":"https://github.com/citation-style-language/schema/raw/master/csl-citation.json"} </w:instrText>
      </w:r>
      <w:r w:rsidR="0099374D">
        <w:rPr>
          <w:rFonts w:asciiTheme="majorHAnsi" w:hAnsiTheme="majorHAnsi"/>
        </w:rPr>
        <w:fldChar w:fldCharType="separate"/>
      </w:r>
      <w:r w:rsidR="0099374D" w:rsidRPr="00FC4832">
        <w:rPr>
          <w:rFonts w:ascii="Calibri" w:hAnsiTheme="majorHAnsi"/>
          <w:vertAlign w:val="superscript"/>
        </w:rPr>
        <w:t>18</w:t>
      </w:r>
      <w:r w:rsidR="0099374D">
        <w:rPr>
          <w:rFonts w:asciiTheme="majorHAnsi" w:hAnsiTheme="majorHAnsi"/>
        </w:rPr>
        <w:fldChar w:fldCharType="end"/>
      </w:r>
      <w:r w:rsidR="0099374D">
        <w:rPr>
          <w:rFonts w:asciiTheme="majorHAnsi" w:hAnsiTheme="majorHAnsi"/>
        </w:rPr>
        <w:t xml:space="preserve"> </w:t>
      </w:r>
      <w:r w:rsidR="00716EFC">
        <w:rPr>
          <w:rFonts w:asciiTheme="majorHAnsi" w:hAnsiTheme="majorHAnsi"/>
        </w:rPr>
        <w:t xml:space="preserve">  </w:t>
      </w:r>
      <w:r w:rsidR="006B4630">
        <w:rPr>
          <w:rFonts w:asciiTheme="majorHAnsi" w:hAnsiTheme="majorHAnsi"/>
        </w:rPr>
        <w:t xml:space="preserve">In this study, there were 2522 adult patients aged 18 years or older with at least 2 weeks of cough who presented to an urban primary-care health center.  </w:t>
      </w:r>
    </w:p>
    <w:p w14:paraId="39E4ADA0" w14:textId="77777777" w:rsidR="001356B6" w:rsidRDefault="001356B6" w:rsidP="009F0D4C"/>
    <w:p w14:paraId="6E88F392" w14:textId="2471564C" w:rsidR="00CB3A2D" w:rsidRDefault="00A25C44" w:rsidP="000D0518">
      <w:pPr>
        <w:ind w:firstLine="720"/>
      </w:pPr>
      <w:r>
        <w:rPr>
          <w:noProof/>
        </w:rPr>
        <w:drawing>
          <wp:inline distT="0" distB="0" distL="0" distR="0" wp14:anchorId="69ECB2E6" wp14:editId="1905EA86">
            <wp:extent cx="4823159" cy="1804268"/>
            <wp:effectExtent l="25400" t="25400" r="28575" b="2476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2267"/>
                    <a:stretch/>
                  </pic:blipFill>
                  <pic:spPr bwMode="auto">
                    <a:xfrm>
                      <a:off x="0" y="0"/>
                      <a:ext cx="4823574" cy="18044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60717A" w14:textId="77777777" w:rsidR="001356B6" w:rsidRDefault="001356B6" w:rsidP="005E4DF5">
      <w:pPr>
        <w:rPr>
          <w:rFonts w:asciiTheme="majorHAnsi" w:hAnsiTheme="majorHAnsi"/>
        </w:rPr>
      </w:pPr>
    </w:p>
    <w:p w14:paraId="59EE20EC" w14:textId="0340B674" w:rsidR="001356B6" w:rsidRDefault="00B3160C" w:rsidP="007172F3">
      <w:pPr>
        <w:ind w:left="720"/>
        <w:rPr>
          <w:rFonts w:asciiTheme="majorHAnsi" w:hAnsiTheme="majorHAnsi"/>
        </w:rPr>
      </w:pPr>
      <w:r>
        <w:rPr>
          <w:rFonts w:asciiTheme="majorHAnsi" w:hAnsiTheme="majorHAnsi"/>
        </w:rPr>
        <w:t>Using the estimates from the manuscript, we will enter the following for epidemiological scenario model inputs:</w:t>
      </w:r>
    </w:p>
    <w:p w14:paraId="708C194E" w14:textId="05A0EE95" w:rsidR="00B3160C" w:rsidRPr="00B3160C" w:rsidRDefault="00B3160C" w:rsidP="00B3160C">
      <w:pPr>
        <w:pStyle w:val="ListParagraph"/>
        <w:numPr>
          <w:ilvl w:val="0"/>
          <w:numId w:val="42"/>
        </w:numPr>
        <w:rPr>
          <w:rFonts w:asciiTheme="majorHAnsi" w:hAnsiTheme="majorHAnsi"/>
        </w:rPr>
      </w:pPr>
      <w:r w:rsidRPr="00B3160C">
        <w:rPr>
          <w:rFonts w:asciiTheme="majorHAnsi" w:hAnsiTheme="majorHAnsi"/>
        </w:rPr>
        <w:t>Target TB incidence, per 100,000: 1622</w:t>
      </w:r>
    </w:p>
    <w:p w14:paraId="49B3B128" w14:textId="09ED8BB2" w:rsidR="00B3160C" w:rsidRPr="00B3160C" w:rsidRDefault="00B3160C" w:rsidP="00B3160C">
      <w:pPr>
        <w:pStyle w:val="ListParagraph"/>
        <w:numPr>
          <w:ilvl w:val="0"/>
          <w:numId w:val="42"/>
        </w:numPr>
        <w:rPr>
          <w:rFonts w:asciiTheme="majorHAnsi" w:hAnsiTheme="majorHAnsi"/>
        </w:rPr>
      </w:pPr>
      <w:r w:rsidRPr="00B3160C">
        <w:rPr>
          <w:rFonts w:asciiTheme="majorHAnsi" w:hAnsiTheme="majorHAnsi"/>
        </w:rPr>
        <w:t>Target MDR-TB prevalence among new cases, %: 3.3</w:t>
      </w:r>
    </w:p>
    <w:p w14:paraId="13372AD5" w14:textId="094CCBC2" w:rsidR="000D0518" w:rsidRDefault="00B3160C" w:rsidP="000D0518">
      <w:pPr>
        <w:pStyle w:val="ListParagraph"/>
        <w:numPr>
          <w:ilvl w:val="0"/>
          <w:numId w:val="42"/>
        </w:numPr>
        <w:rPr>
          <w:rFonts w:asciiTheme="majorHAnsi" w:hAnsiTheme="majorHAnsi"/>
        </w:rPr>
      </w:pPr>
      <w:r w:rsidRPr="00B3160C">
        <w:rPr>
          <w:rFonts w:asciiTheme="majorHAnsi" w:hAnsiTheme="majorHAnsi"/>
        </w:rPr>
        <w:t>Target adult HIV prevalence, %: 38</w:t>
      </w:r>
    </w:p>
    <w:p w14:paraId="018277F9" w14:textId="77777777" w:rsidR="000D0518" w:rsidRPr="000D0518" w:rsidRDefault="000D0518" w:rsidP="000D0518">
      <w:pPr>
        <w:pStyle w:val="ListParagraph"/>
        <w:ind w:left="1800"/>
        <w:rPr>
          <w:rFonts w:asciiTheme="majorHAnsi" w:hAnsiTheme="majorHAnsi"/>
        </w:rPr>
      </w:pPr>
    </w:p>
    <w:p w14:paraId="3782AD74" w14:textId="1302D59F" w:rsidR="00CB3A2D" w:rsidRDefault="006577AA" w:rsidP="005E4DF5">
      <w:r>
        <w:rPr>
          <w:noProof/>
        </w:rPr>
        <mc:AlternateContent>
          <mc:Choice Requires="wpg">
            <w:drawing>
              <wp:anchor distT="0" distB="0" distL="114300" distR="114300" simplePos="0" relativeHeight="251806720" behindDoc="0" locked="0" layoutInCell="1" allowOverlap="1" wp14:anchorId="227F1B47" wp14:editId="756A8A01">
                <wp:simplePos x="0" y="0"/>
                <wp:positionH relativeFrom="column">
                  <wp:posOffset>426720</wp:posOffset>
                </wp:positionH>
                <wp:positionV relativeFrom="paragraph">
                  <wp:posOffset>43815</wp:posOffset>
                </wp:positionV>
                <wp:extent cx="2576329" cy="4254032"/>
                <wp:effectExtent l="0" t="0" r="14605" b="13335"/>
                <wp:wrapNone/>
                <wp:docPr id="194" name="Group 194"/>
                <wp:cNvGraphicFramePr/>
                <a:graphic xmlns:a="http://schemas.openxmlformats.org/drawingml/2006/main">
                  <a:graphicData uri="http://schemas.microsoft.com/office/word/2010/wordprocessingGroup">
                    <wpg:wgp>
                      <wpg:cNvGrpSpPr/>
                      <wpg:grpSpPr>
                        <a:xfrm>
                          <a:off x="0" y="0"/>
                          <a:ext cx="2576329" cy="4254032"/>
                          <a:chOff x="0" y="48094"/>
                          <a:chExt cx="2576329" cy="4254032"/>
                        </a:xfrm>
                      </wpg:grpSpPr>
                      <wps:wsp>
                        <wps:cNvPr id="167" name="Rectangle 167"/>
                        <wps:cNvSpPr/>
                        <wps:spPr>
                          <a:xfrm>
                            <a:off x="1880235" y="48094"/>
                            <a:ext cx="676843" cy="4254032"/>
                          </a:xfrm>
                          <a:prstGeom prst="rect">
                            <a:avLst/>
                          </a:prstGeom>
                          <a:noFill/>
                          <a:ln w="19050" cmpd="sng">
                            <a:solidFill>
                              <a:schemeClr val="tx2"/>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1905" y="1283035"/>
                            <a:ext cx="2564798" cy="340677"/>
                          </a:xfrm>
                          <a:prstGeom prst="rect">
                            <a:avLst/>
                          </a:prstGeom>
                          <a:noFill/>
                          <a:ln w="19050" cmpd="sng">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3E1657D" w14:textId="3170D6DE" w:rsidR="003C4A25" w:rsidRPr="006B4630" w:rsidRDefault="003C4A25" w:rsidP="00B47FC3">
                              <w:pPr>
                                <w:jc w:val="center"/>
                                <w:rPr>
                                  <w:rFonts w:asciiTheme="majorHAnsi" w:hAnsiTheme="majorHAnsi"/>
                                  <w:b/>
                                  <w:color w:val="FF0000"/>
                                  <w:sz w:val="18"/>
                                  <w:szCs w:val="16"/>
                                  <w:u w:val="single"/>
                                </w:rPr>
                              </w:pPr>
                              <w:r w:rsidRPr="006B4630">
                                <w:rPr>
                                  <w:rFonts w:asciiTheme="majorHAnsi" w:hAnsiTheme="majorHAnsi"/>
                                  <w:b/>
                                  <w:color w:val="FF0000"/>
                                  <w:sz w:val="18"/>
                                  <w:szCs w:val="16"/>
                                  <w:u w:val="single"/>
                                </w:rPr>
                                <w:t>TB Incidence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0" y="1623773"/>
                            <a:ext cx="2566703" cy="246113"/>
                          </a:xfrm>
                          <a:prstGeom prst="rect">
                            <a:avLst/>
                          </a:prstGeom>
                          <a:noFill/>
                          <a:ln w="19050" cmpd="sng">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07AFA92" w14:textId="18802F89" w:rsidR="003C4A25" w:rsidRPr="006B4630" w:rsidRDefault="003C4A25" w:rsidP="00B47FC3">
                              <w:pPr>
                                <w:jc w:val="center"/>
                                <w:rPr>
                                  <w:rFonts w:asciiTheme="majorHAnsi" w:hAnsiTheme="majorHAnsi"/>
                                  <w:b/>
                                  <w:color w:val="FF0000"/>
                                  <w:sz w:val="18"/>
                                  <w:u w:val="single"/>
                                </w:rPr>
                              </w:pPr>
                              <w:r w:rsidRPr="006B4630">
                                <w:rPr>
                                  <w:rFonts w:asciiTheme="majorHAnsi" w:hAnsiTheme="majorHAnsi"/>
                                  <w:b/>
                                  <w:color w:val="FF0000"/>
                                  <w:sz w:val="18"/>
                                  <w:u w:val="single"/>
                                </w:rPr>
                                <w:t>MDR-TB Prevalence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9525" y="2826451"/>
                            <a:ext cx="2566804" cy="260361"/>
                          </a:xfrm>
                          <a:prstGeom prst="rect">
                            <a:avLst/>
                          </a:prstGeom>
                          <a:noFill/>
                          <a:ln w="19050" cmpd="sng">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6A289B6" w14:textId="60FD30D3" w:rsidR="003C4A25" w:rsidRPr="006B4630" w:rsidRDefault="003C4A25" w:rsidP="00B47FC3">
                              <w:pPr>
                                <w:jc w:val="center"/>
                                <w:rPr>
                                  <w:rFonts w:asciiTheme="majorHAnsi" w:hAnsiTheme="majorHAnsi"/>
                                  <w:b/>
                                  <w:bCs/>
                                  <w:color w:val="FF0000"/>
                                  <w:sz w:val="18"/>
                                  <w:szCs w:val="22"/>
                                  <w:u w:val="single"/>
                                </w:rPr>
                              </w:pPr>
                              <w:r w:rsidRPr="006B4630">
                                <w:rPr>
                                  <w:rFonts w:asciiTheme="majorHAnsi" w:hAnsiTheme="majorHAnsi"/>
                                  <w:b/>
                                  <w:bCs/>
                                  <w:color w:val="FF0000"/>
                                  <w:sz w:val="18"/>
                                  <w:szCs w:val="22"/>
                                  <w:u w:val="single"/>
                                </w:rPr>
                                <w:t>Adult HIV Prevalence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4" o:spid="_x0000_s1087" style="position:absolute;margin-left:33.6pt;margin-top:3.45pt;width:202.85pt;height:334.95pt;z-index:251806720;mso-width-relative:margin;mso-height-relative:margin" coordorigin=",48094" coordsize="2576329,42540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">
                <v:rect id="Rectangle 167" o:spid="_x0000_s1088" style="position:absolute;left:1880235;top:48094;width:676843;height:42540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yEx5wwAA&#10;ANwAAAAPAAAAZHJzL2Rvd25yZXYueG1sRE9LawIxEL4L/Q9hCt40q4jKapS2oLQHqY8Wr9PNdLN0&#10;Mwmb6K7/vikUvM3H95zlurO1uFITKscKRsMMBHHhdMWlgo/TZjAHESKyxtoxKbhRgPXqobfEXLuW&#10;D3Q9xlKkEA45KjAx+lzKUBiyGIbOEyfu2zUWY4JNKXWDbQq3tRxn2VRarDg1GPT0Yqj4OV6sgln3&#10;vPPvZ7c9bN++Jv5ztM/MplWq/9g9LUBE6uJd/O9+1Wn+dAZ/z6QL5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yEx5wwAAANwAAAAPAAAAAAAAAAAAAAAAAJcCAABkcnMvZG93&#10;bnJldi54bWxQSwUGAAAAAAQABAD1AAAAhwMAAAAA&#10;" filled="f" strokecolor="#1f497d [3215]" strokeweight="1.5pt"/>
                <v:rect id="Rectangle 184" o:spid="_x0000_s1089" style="position:absolute;left:1905;top:1283035;width:2564798;height:3406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CvhwgAA&#10;ANwAAAAPAAAAZHJzL2Rvd25yZXYueG1sRE9Li8IwEL4L/ocwwt7W1LKspRpFBdkHe9Cq96EZ22Iz&#10;KU227f77jSB4m4/vOcv1YGrRUesqywpm0wgEcW51xYWC82n/moBwHlljbZkU/JGD9Wo8WmKqbc9H&#10;6jJfiBDCLkUFpfdNKqXLSzLoprYhDtzVtgZ9gG0hdYt9CDe1jKPoXRqsODSU2NCupPyW/RoFB3u7&#10;yvoSx9/z7Uc8/zJJX3Q/Sr1Mhs0ChKfBP8UP96cO85M3uD8TLp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wK+HCAAAA3AAAAA8AAAAAAAAAAAAAAAAAlwIAAGRycy9kb3du&#10;cmV2LnhtbFBLBQYAAAAABAAEAPUAAACGAwAAAAA=&#10;" filled="f" strokecolor="red" strokeweight="1.5pt">
                  <v:textbox>
                    <w:txbxContent>
                      <w:p w14:paraId="43E1657D" w14:textId="3170D6DE" w:rsidR="00631717" w:rsidRPr="006B4630" w:rsidRDefault="00631717" w:rsidP="00B47FC3">
                        <w:pPr>
                          <w:jc w:val="center"/>
                          <w:rPr>
                            <w:rFonts w:asciiTheme="majorHAnsi" w:hAnsiTheme="majorHAnsi"/>
                            <w:b/>
                            <w:color w:val="FF0000"/>
                            <w:sz w:val="18"/>
                            <w:szCs w:val="16"/>
                            <w:u w:val="single"/>
                          </w:rPr>
                        </w:pPr>
                        <w:r w:rsidRPr="006B4630">
                          <w:rPr>
                            <w:rFonts w:asciiTheme="majorHAnsi" w:hAnsiTheme="majorHAnsi"/>
                            <w:b/>
                            <w:color w:val="FF0000"/>
                            <w:sz w:val="18"/>
                            <w:szCs w:val="16"/>
                            <w:u w:val="single"/>
                          </w:rPr>
                          <w:t>TB Incidence</w:t>
                        </w:r>
                      </w:p>
                    </w:txbxContent>
                  </v:textbox>
                </v:rect>
                <v:rect id="Rectangle 190" o:spid="_x0000_s1090" style="position:absolute;top:1623773;width:2566703;height:2461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rs/xQAA&#10;ANwAAAAPAAAAZHJzL2Rvd25yZXYueG1sRI/NbsJADITvSLzDypW4waY58BNYECChtqiHFtq7lTVJ&#10;RNYbZbdJ+vb1Aak3WzOe+bzZDa5WHbWh8mzgeZaAIs69rbgw8HU9TZegQkS2WHsmA78UYLcdjzaY&#10;Wd/zJ3WXWCgJ4ZChgTLGJtM65CU5DDPfEIt2863DKGtbaNtiL+Gu1mmSzLXDiqWhxIaOJeX3y48z&#10;8OHvN11/p+l5cXhJF29u2RfduzGTp2G/BhVpiP/mx/WrFfyV4MszMoHe/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OSuz/FAAAA3AAAAA8AAAAAAAAAAAAAAAAAlwIAAGRycy9k&#10;b3ducmV2LnhtbFBLBQYAAAAABAAEAPUAAACJAwAAAAA=&#10;" filled="f" strokecolor="red" strokeweight="1.5pt">
                  <v:textbox>
                    <w:txbxContent>
                      <w:p w14:paraId="307AFA92" w14:textId="18802F89" w:rsidR="00631717" w:rsidRPr="006B4630" w:rsidRDefault="00631717" w:rsidP="00B47FC3">
                        <w:pPr>
                          <w:jc w:val="center"/>
                          <w:rPr>
                            <w:rFonts w:asciiTheme="majorHAnsi" w:hAnsiTheme="majorHAnsi"/>
                            <w:b/>
                            <w:color w:val="FF0000"/>
                            <w:sz w:val="18"/>
                            <w:u w:val="single"/>
                          </w:rPr>
                        </w:pPr>
                        <w:r w:rsidRPr="006B4630">
                          <w:rPr>
                            <w:rFonts w:asciiTheme="majorHAnsi" w:hAnsiTheme="majorHAnsi"/>
                            <w:b/>
                            <w:color w:val="FF0000"/>
                            <w:sz w:val="18"/>
                            <w:u w:val="single"/>
                          </w:rPr>
                          <w:t>MDR-TB Prevalence</w:t>
                        </w:r>
                      </w:p>
                    </w:txbxContent>
                  </v:textbox>
                </v:rect>
                <v:rect id="Rectangle 191" o:spid="_x0000_s1091" style="position:absolute;left:9525;top:2826451;width:2566804;height:2603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h6kwgAA&#10;ANwAAAAPAAAAZHJzL2Rvd25yZXYueG1sRE9Li8IwEL4v+B/CCN7W1B58VKOoIOqyh10f96EZ22Iz&#10;KU1s67/fCMLe5uN7zmLVmVI0VLvCsoLRMAJBnFpdcKbgct59TkE4j6yxtEwKnuRgtex9LDDRtuVf&#10;ak4+EyGEXYIKcu+rREqX5mTQDW1FHLibrQ36AOtM6hrbEG5KGUfRWBosODTkWNE2p/R+ehgFP/Z+&#10;k+U1jr8mm308OZppmzXfSg363XoOwlPn/8Vv90GH+bMRvJ4JF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zeHqTCAAAA3AAAAA8AAAAAAAAAAAAAAAAAlwIAAGRycy9kb3du&#10;cmV2LnhtbFBLBQYAAAAABAAEAPUAAACGAwAAAAA=&#10;" filled="f" strokecolor="red" strokeweight="1.5pt">
                  <v:textbox>
                    <w:txbxContent>
                      <w:p w14:paraId="56A289B6" w14:textId="60FD30D3" w:rsidR="00631717" w:rsidRPr="006B4630" w:rsidRDefault="00631717" w:rsidP="00B47FC3">
                        <w:pPr>
                          <w:jc w:val="center"/>
                          <w:rPr>
                            <w:rFonts w:asciiTheme="majorHAnsi" w:hAnsiTheme="majorHAnsi"/>
                            <w:b/>
                            <w:bCs/>
                            <w:color w:val="FF0000"/>
                            <w:sz w:val="18"/>
                            <w:szCs w:val="22"/>
                            <w:u w:val="single"/>
                          </w:rPr>
                        </w:pPr>
                        <w:r w:rsidRPr="006B4630">
                          <w:rPr>
                            <w:rFonts w:asciiTheme="majorHAnsi" w:hAnsiTheme="majorHAnsi"/>
                            <w:b/>
                            <w:bCs/>
                            <w:color w:val="FF0000"/>
                            <w:sz w:val="18"/>
                            <w:szCs w:val="22"/>
                            <w:u w:val="single"/>
                          </w:rPr>
                          <w:t>Adult HIV Prevalence</w:t>
                        </w:r>
                      </w:p>
                    </w:txbxContent>
                  </v:textbox>
                </v:rect>
              </v:group>
            </w:pict>
          </mc:Fallback>
        </mc:AlternateContent>
      </w:r>
      <w:r w:rsidR="000D0518">
        <w:tab/>
      </w:r>
      <w:r w:rsidR="00CB3A2D">
        <w:rPr>
          <w:noProof/>
        </w:rPr>
        <w:drawing>
          <wp:inline distT="0" distB="0" distL="0" distR="0" wp14:anchorId="1C733EAA" wp14:editId="01065A85">
            <wp:extent cx="4563139" cy="4812632"/>
            <wp:effectExtent l="25400" t="25400" r="34290" b="1397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3139" cy="4812632"/>
                    </a:xfrm>
                    <a:prstGeom prst="rect">
                      <a:avLst/>
                    </a:prstGeom>
                    <a:noFill/>
                    <a:ln>
                      <a:solidFill>
                        <a:srgbClr val="1F497D"/>
                      </a:solidFill>
                    </a:ln>
                  </pic:spPr>
                </pic:pic>
              </a:graphicData>
            </a:graphic>
          </wp:inline>
        </w:drawing>
      </w:r>
    </w:p>
    <w:p w14:paraId="19E0386F" w14:textId="77777777" w:rsidR="002D57EB" w:rsidRDefault="002D57EB" w:rsidP="007172F3"/>
    <w:p w14:paraId="0DC1AE89" w14:textId="08653CA7" w:rsidR="00783FFC" w:rsidRDefault="00783FFC" w:rsidP="00783FFC">
      <w:pPr>
        <w:ind w:left="720"/>
        <w:rPr>
          <w:rFonts w:asciiTheme="majorHAnsi" w:hAnsiTheme="majorHAnsi"/>
        </w:rPr>
      </w:pPr>
      <w:r>
        <w:rPr>
          <w:rFonts w:asciiTheme="majorHAnsi" w:hAnsiTheme="majorHAnsi"/>
        </w:rPr>
        <w:t xml:space="preserve">After entering the setting specific estimates of TB incidence, MDR-TB prevalence, and HIV prevalence in the epidemiological scenario model input </w:t>
      </w:r>
      <w:proofErr w:type="gramStart"/>
      <w:r>
        <w:rPr>
          <w:rFonts w:asciiTheme="majorHAnsi" w:hAnsiTheme="majorHAnsi"/>
        </w:rPr>
        <w:t>fields,</w:t>
      </w:r>
      <w:proofErr w:type="gramEnd"/>
      <w:r>
        <w:rPr>
          <w:rFonts w:asciiTheme="majorHAnsi" w:hAnsiTheme="majorHAnsi"/>
        </w:rPr>
        <w:t xml:space="preserve"> we are ready to run the FlexDx TB Model to produce projections for our setting.</w:t>
      </w:r>
    </w:p>
    <w:p w14:paraId="3BDD7542" w14:textId="2ED48000" w:rsidR="007172F3" w:rsidRDefault="007172F3" w:rsidP="00783FFC">
      <w:pPr>
        <w:ind w:firstLine="720"/>
      </w:pPr>
    </w:p>
    <w:p w14:paraId="39E83D2B" w14:textId="516D3722" w:rsidR="007172F3" w:rsidRDefault="00F61C62" w:rsidP="007172F3">
      <w:r>
        <w:rPr>
          <w:noProof/>
        </w:rPr>
        <mc:AlternateContent>
          <mc:Choice Requires="wps">
            <w:drawing>
              <wp:anchor distT="0" distB="0" distL="114300" distR="114300" simplePos="0" relativeHeight="251851776" behindDoc="0" locked="0" layoutInCell="1" allowOverlap="1" wp14:anchorId="4C291691" wp14:editId="37BD15FC">
                <wp:simplePos x="0" y="0"/>
                <wp:positionH relativeFrom="column">
                  <wp:posOffset>92075</wp:posOffset>
                </wp:positionH>
                <wp:positionV relativeFrom="paragraph">
                  <wp:posOffset>987425</wp:posOffset>
                </wp:positionV>
                <wp:extent cx="2702560" cy="340995"/>
                <wp:effectExtent l="0" t="0" r="15240" b="14605"/>
                <wp:wrapNone/>
                <wp:docPr id="252" name="Text Box 252"/>
                <wp:cNvGraphicFramePr/>
                <a:graphic xmlns:a="http://schemas.openxmlformats.org/drawingml/2006/main">
                  <a:graphicData uri="http://schemas.microsoft.com/office/word/2010/wordprocessingShape">
                    <wps:wsp>
                      <wps:cNvSpPr txBox="1"/>
                      <wps:spPr>
                        <a:xfrm>
                          <a:off x="0" y="0"/>
                          <a:ext cx="2702560" cy="340995"/>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11211" w14:textId="35F4D739" w:rsidR="003C4A25" w:rsidRPr="00A50801" w:rsidRDefault="003C4A25" w:rsidP="00783FFC">
                            <w:pPr>
                              <w:jc w:val="right"/>
                              <w:rPr>
                                <w:rFonts w:asciiTheme="majorHAnsi" w:hAnsiTheme="majorHAnsi"/>
                                <w:b/>
                                <w:color w:val="FF0000"/>
                                <w:sz w:val="20"/>
                              </w:rPr>
                            </w:pPr>
                            <w:r>
                              <w:rPr>
                                <w:rFonts w:asciiTheme="majorHAnsi" w:hAnsiTheme="majorHAnsi"/>
                                <w:b/>
                                <w:color w:val="FF0000"/>
                                <w:sz w:val="20"/>
                              </w:rPr>
                              <w:t>Run for all strategies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092" type="#_x0000_t202" style="position:absolute;margin-left:7.25pt;margin-top:77.75pt;width:212.8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" filled="f" strokecolor="red">
                <v:textbox>
                  <w:txbxContent>
                    <w:p w14:paraId="77711211" w14:textId="35F4D739" w:rsidR="00631717" w:rsidRPr="00A50801" w:rsidRDefault="00631717" w:rsidP="00783FFC">
                      <w:pPr>
                        <w:jc w:val="right"/>
                        <w:rPr>
                          <w:rFonts w:asciiTheme="majorHAnsi" w:hAnsiTheme="majorHAnsi"/>
                          <w:b/>
                          <w:color w:val="FF0000"/>
                          <w:sz w:val="20"/>
                        </w:rPr>
                      </w:pPr>
                      <w:r>
                        <w:rPr>
                          <w:rFonts w:asciiTheme="majorHAnsi" w:hAnsiTheme="majorHAnsi"/>
                          <w:b/>
                          <w:color w:val="FF0000"/>
                          <w:sz w:val="20"/>
                        </w:rPr>
                        <w:t>Run for all strategies</w:t>
                      </w:r>
                    </w:p>
                  </w:txbxContent>
                </v:textbox>
              </v:shape>
            </w:pict>
          </mc:Fallback>
        </mc:AlternateContent>
      </w:r>
      <w:r w:rsidR="00FD3770">
        <w:rPr>
          <w:noProof/>
        </w:rPr>
        <mc:AlternateContent>
          <mc:Choice Requires="wps">
            <w:drawing>
              <wp:anchor distT="0" distB="0" distL="114300" distR="114300" simplePos="0" relativeHeight="251846656" behindDoc="0" locked="0" layoutInCell="1" allowOverlap="1" wp14:anchorId="197129F0" wp14:editId="2663F4D6">
                <wp:simplePos x="0" y="0"/>
                <wp:positionH relativeFrom="column">
                  <wp:posOffset>1308735</wp:posOffset>
                </wp:positionH>
                <wp:positionV relativeFrom="paragraph">
                  <wp:posOffset>3610610</wp:posOffset>
                </wp:positionV>
                <wp:extent cx="2011981" cy="177934"/>
                <wp:effectExtent l="76200" t="101600" r="71120" b="101600"/>
                <wp:wrapNone/>
                <wp:docPr id="249" name="Straight Arrow Connector 249"/>
                <wp:cNvGraphicFramePr/>
                <a:graphic xmlns:a="http://schemas.openxmlformats.org/drawingml/2006/main">
                  <a:graphicData uri="http://schemas.microsoft.com/office/word/2010/wordprocessingShape">
                    <wps:wsp>
                      <wps:cNvCnPr/>
                      <wps:spPr>
                        <a:xfrm flipH="1" flipV="1">
                          <a:off x="0" y="0"/>
                          <a:ext cx="2011981" cy="177934"/>
                        </a:xfrm>
                        <a:prstGeom prst="straightConnector1">
                          <a:avLst/>
                        </a:prstGeom>
                        <a:ln w="28575"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9" o:spid="_x0000_s1026" type="#_x0000_t32" style="position:absolute;margin-left:103.05pt;margin-top:284.3pt;width:158.4pt;height:14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" strokecolor="red" strokeweight="2.25pt">
                <v:stroke endarrow="open"/>
                <v:shadow on="t" opacity="24903f" mv:blur="40000f" origin=",.5" offset="0,20000emu"/>
              </v:shape>
            </w:pict>
          </mc:Fallback>
        </mc:AlternateContent>
      </w:r>
      <w:r w:rsidR="00FD3770">
        <w:rPr>
          <w:noProof/>
        </w:rPr>
        <mc:AlternateContent>
          <mc:Choice Requires="wps">
            <w:drawing>
              <wp:anchor distT="0" distB="0" distL="114300" distR="114300" simplePos="0" relativeHeight="251845632" behindDoc="0" locked="0" layoutInCell="1" allowOverlap="1" wp14:anchorId="5CF16336" wp14:editId="65E906F7">
                <wp:simplePos x="0" y="0"/>
                <wp:positionH relativeFrom="column">
                  <wp:posOffset>3251835</wp:posOffset>
                </wp:positionH>
                <wp:positionV relativeFrom="paragraph">
                  <wp:posOffset>3496310</wp:posOffset>
                </wp:positionV>
                <wp:extent cx="1943100" cy="6858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943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98868C" w14:textId="77777777" w:rsidR="003C4A25" w:rsidRDefault="003C4A25" w:rsidP="00783FFC">
                            <w:pPr>
                              <w:rPr>
                                <w:rFonts w:asciiTheme="majorHAnsi" w:hAnsiTheme="majorHAnsi"/>
                                <w:b/>
                                <w:color w:val="FF0000"/>
                                <w:sz w:val="20"/>
                              </w:rPr>
                            </w:pPr>
                            <w:r>
                              <w:rPr>
                                <w:rFonts w:asciiTheme="majorHAnsi" w:hAnsiTheme="majorHAnsi"/>
                                <w:b/>
                                <w:color w:val="FF0000"/>
                                <w:sz w:val="20"/>
                              </w:rPr>
                              <w:t xml:space="preserve">After entering all data, </w:t>
                            </w:r>
                          </w:p>
                          <w:p w14:paraId="293A6F4A" w14:textId="3B6E5A50" w:rsidR="003C4A25" w:rsidRPr="00FD3770" w:rsidRDefault="003C4A25" w:rsidP="00783FFC">
                            <w:pPr>
                              <w:rPr>
                                <w:rFonts w:asciiTheme="majorHAnsi" w:hAnsiTheme="majorHAnsi"/>
                                <w:b/>
                                <w:color w:val="FF0000"/>
                                <w:sz w:val="20"/>
                                <w:u w:val="single"/>
                              </w:rPr>
                            </w:pPr>
                            <w:proofErr w:type="gramStart"/>
                            <w:r>
                              <w:rPr>
                                <w:rFonts w:asciiTheme="majorHAnsi" w:hAnsiTheme="majorHAnsi"/>
                                <w:b/>
                                <w:color w:val="FF0000"/>
                                <w:sz w:val="20"/>
                              </w:rPr>
                              <w:t>click</w:t>
                            </w:r>
                            <w:proofErr w:type="gramEnd"/>
                            <w:r>
                              <w:rPr>
                                <w:rFonts w:asciiTheme="majorHAnsi" w:hAnsiTheme="majorHAnsi"/>
                                <w:b/>
                                <w:color w:val="FF0000"/>
                                <w:sz w:val="20"/>
                              </w:rPr>
                              <w:t xml:space="preserve"> </w:t>
                            </w:r>
                            <w:r w:rsidRPr="00FD3770">
                              <w:rPr>
                                <w:rFonts w:asciiTheme="majorHAnsi" w:hAnsiTheme="majorHAnsi"/>
                                <w:b/>
                                <w:color w:val="FF0000"/>
                                <w:sz w:val="20"/>
                                <w:u w:val="single"/>
                              </w:rPr>
                              <w:t>Run Model With User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93" type="#_x0000_t202" style="position:absolute;margin-left:256.05pt;margin-top:275.3pt;width:153pt;height:5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gE5dMCAAAa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" filled="f" stroked="f">
                <v:textbox>
                  <w:txbxContent>
                    <w:p w14:paraId="0998868C" w14:textId="77777777" w:rsidR="00631717" w:rsidRDefault="00631717" w:rsidP="00783FFC">
                      <w:pPr>
                        <w:rPr>
                          <w:rFonts w:asciiTheme="majorHAnsi" w:hAnsiTheme="majorHAnsi"/>
                          <w:b/>
                          <w:color w:val="FF0000"/>
                          <w:sz w:val="20"/>
                        </w:rPr>
                      </w:pPr>
                      <w:r>
                        <w:rPr>
                          <w:rFonts w:asciiTheme="majorHAnsi" w:hAnsiTheme="majorHAnsi"/>
                          <w:b/>
                          <w:color w:val="FF0000"/>
                          <w:sz w:val="20"/>
                        </w:rPr>
                        <w:t xml:space="preserve">After entering all data, </w:t>
                      </w:r>
                    </w:p>
                    <w:p w14:paraId="293A6F4A" w14:textId="3B6E5A50" w:rsidR="00631717" w:rsidRPr="00FD3770" w:rsidRDefault="00631717" w:rsidP="00783FFC">
                      <w:pPr>
                        <w:rPr>
                          <w:rFonts w:asciiTheme="majorHAnsi" w:hAnsiTheme="majorHAnsi"/>
                          <w:b/>
                          <w:color w:val="FF0000"/>
                          <w:sz w:val="20"/>
                          <w:u w:val="single"/>
                        </w:rPr>
                      </w:pPr>
                      <w:proofErr w:type="gramStart"/>
                      <w:r>
                        <w:rPr>
                          <w:rFonts w:asciiTheme="majorHAnsi" w:hAnsiTheme="majorHAnsi"/>
                          <w:b/>
                          <w:color w:val="FF0000"/>
                          <w:sz w:val="20"/>
                        </w:rPr>
                        <w:t>click</w:t>
                      </w:r>
                      <w:proofErr w:type="gramEnd"/>
                      <w:r>
                        <w:rPr>
                          <w:rFonts w:asciiTheme="majorHAnsi" w:hAnsiTheme="majorHAnsi"/>
                          <w:b/>
                          <w:color w:val="FF0000"/>
                          <w:sz w:val="20"/>
                        </w:rPr>
                        <w:t xml:space="preserve"> </w:t>
                      </w:r>
                      <w:r w:rsidRPr="00FD3770">
                        <w:rPr>
                          <w:rFonts w:asciiTheme="majorHAnsi" w:hAnsiTheme="majorHAnsi"/>
                          <w:b/>
                          <w:color w:val="FF0000"/>
                          <w:sz w:val="20"/>
                          <w:u w:val="single"/>
                        </w:rPr>
                        <w:t>Run Model With User Inputs</w:t>
                      </w:r>
                    </w:p>
                  </w:txbxContent>
                </v:textbox>
              </v:shape>
            </w:pict>
          </mc:Fallback>
        </mc:AlternateContent>
      </w:r>
      <w:r w:rsidR="00783FFC">
        <w:rPr>
          <w:noProof/>
        </w:rPr>
        <mc:AlternateContent>
          <mc:Choice Requires="wps">
            <w:drawing>
              <wp:anchor distT="0" distB="0" distL="114300" distR="114300" simplePos="0" relativeHeight="251849728" behindDoc="0" locked="0" layoutInCell="1" allowOverlap="1" wp14:anchorId="1180B7F8" wp14:editId="17ADBFEE">
                <wp:simplePos x="0" y="0"/>
                <wp:positionH relativeFrom="column">
                  <wp:posOffset>111125</wp:posOffset>
                </wp:positionH>
                <wp:positionV relativeFrom="paragraph">
                  <wp:posOffset>2094230</wp:posOffset>
                </wp:positionV>
                <wp:extent cx="5026660" cy="1259840"/>
                <wp:effectExtent l="0" t="0" r="27940" b="35560"/>
                <wp:wrapNone/>
                <wp:docPr id="251" name="Text Box 251"/>
                <wp:cNvGraphicFramePr/>
                <a:graphic xmlns:a="http://schemas.openxmlformats.org/drawingml/2006/main">
                  <a:graphicData uri="http://schemas.microsoft.com/office/word/2010/wordprocessingShape">
                    <wps:wsp>
                      <wps:cNvSpPr txBox="1"/>
                      <wps:spPr>
                        <a:xfrm>
                          <a:off x="0" y="0"/>
                          <a:ext cx="5026660" cy="1259840"/>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D8AC4E" w14:textId="77777777" w:rsidR="003C4A25" w:rsidRDefault="003C4A25" w:rsidP="00783FFC">
                            <w:pPr>
                              <w:jc w:val="right"/>
                              <w:rPr>
                                <w:rFonts w:asciiTheme="majorHAnsi" w:hAnsiTheme="majorHAnsi"/>
                                <w:b/>
                                <w:color w:val="FF0000"/>
                                <w:sz w:val="20"/>
                              </w:rPr>
                            </w:pPr>
                            <w:r>
                              <w:rPr>
                                <w:rFonts w:asciiTheme="majorHAnsi" w:hAnsiTheme="majorHAnsi"/>
                                <w:b/>
                                <w:color w:val="FF0000"/>
                                <w:sz w:val="20"/>
                              </w:rPr>
                              <w:t>Model parameters</w:t>
                            </w:r>
                          </w:p>
                          <w:p w14:paraId="3A5719F5" w14:textId="123A0D8B" w:rsidR="003C4A25" w:rsidRDefault="003C4A25" w:rsidP="00783FFC">
                            <w:pPr>
                              <w:jc w:val="right"/>
                              <w:rPr>
                                <w:rFonts w:asciiTheme="majorHAnsi" w:hAnsiTheme="majorHAnsi"/>
                                <w:b/>
                                <w:color w:val="FF0000"/>
                                <w:sz w:val="20"/>
                              </w:rPr>
                            </w:pPr>
                            <w:proofErr w:type="gramStart"/>
                            <w:r>
                              <w:rPr>
                                <w:rFonts w:asciiTheme="majorHAnsi" w:hAnsiTheme="majorHAnsi"/>
                                <w:b/>
                                <w:color w:val="FF0000"/>
                                <w:sz w:val="20"/>
                              </w:rPr>
                              <w:t>populated</w:t>
                            </w:r>
                            <w:proofErr w:type="gramEnd"/>
                            <w:r>
                              <w:rPr>
                                <w:rFonts w:asciiTheme="majorHAnsi" w:hAnsiTheme="majorHAnsi"/>
                                <w:b/>
                                <w:color w:val="FF0000"/>
                                <w:sz w:val="20"/>
                              </w:rPr>
                              <w:t xml:space="preserve"> with </w:t>
                            </w:r>
                          </w:p>
                          <w:p w14:paraId="3A8B9BE1" w14:textId="77777777" w:rsidR="003C4A25" w:rsidRDefault="003C4A25" w:rsidP="00783FFC">
                            <w:pPr>
                              <w:jc w:val="right"/>
                              <w:rPr>
                                <w:rFonts w:asciiTheme="majorHAnsi" w:hAnsiTheme="majorHAnsi"/>
                                <w:b/>
                                <w:color w:val="FF0000"/>
                                <w:sz w:val="20"/>
                              </w:rPr>
                            </w:pPr>
                            <w:proofErr w:type="gramStart"/>
                            <w:r>
                              <w:rPr>
                                <w:rFonts w:asciiTheme="majorHAnsi" w:hAnsiTheme="majorHAnsi"/>
                                <w:b/>
                                <w:color w:val="FF0000"/>
                                <w:sz w:val="20"/>
                              </w:rPr>
                              <w:t>pre</w:t>
                            </w:r>
                            <w:proofErr w:type="gramEnd"/>
                            <w:r>
                              <w:rPr>
                                <w:rFonts w:asciiTheme="majorHAnsi" w:hAnsiTheme="majorHAnsi"/>
                                <w:b/>
                                <w:color w:val="FF0000"/>
                                <w:sz w:val="20"/>
                              </w:rPr>
                              <w:t xml:space="preserve">-set values for </w:t>
                            </w:r>
                          </w:p>
                          <w:p w14:paraId="18E7D258" w14:textId="77777777" w:rsidR="003C4A25" w:rsidRPr="00A50801" w:rsidRDefault="003C4A25" w:rsidP="00783FFC">
                            <w:pPr>
                              <w:jc w:val="right"/>
                              <w:rPr>
                                <w:rFonts w:asciiTheme="majorHAnsi" w:hAnsiTheme="majorHAnsi"/>
                                <w:b/>
                                <w:color w:val="FF0000"/>
                                <w:sz w:val="20"/>
                              </w:rPr>
                            </w:pPr>
                            <w:r>
                              <w:rPr>
                                <w:rFonts w:asciiTheme="majorHAnsi" w:hAnsiTheme="majorHAnsi"/>
                                <w:b/>
                                <w:color w:val="FF0000"/>
                                <w:sz w:val="20"/>
                              </w:rPr>
                              <w:t>South Africa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94" type="#_x0000_t202" style="position:absolute;margin-left:8.75pt;margin-top:164.9pt;width:395.8pt;height:99.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" filled="f" strokecolor="red">
                <v:textbox>
                  <w:txbxContent>
                    <w:p w14:paraId="53D8AC4E" w14:textId="77777777" w:rsidR="00631717" w:rsidRDefault="00631717" w:rsidP="00783FFC">
                      <w:pPr>
                        <w:jc w:val="right"/>
                        <w:rPr>
                          <w:rFonts w:asciiTheme="majorHAnsi" w:hAnsiTheme="majorHAnsi"/>
                          <w:b/>
                          <w:color w:val="FF0000"/>
                          <w:sz w:val="20"/>
                        </w:rPr>
                      </w:pPr>
                      <w:r>
                        <w:rPr>
                          <w:rFonts w:asciiTheme="majorHAnsi" w:hAnsiTheme="majorHAnsi"/>
                          <w:b/>
                          <w:color w:val="FF0000"/>
                          <w:sz w:val="20"/>
                        </w:rPr>
                        <w:t>Model parameters</w:t>
                      </w:r>
                    </w:p>
                    <w:p w14:paraId="3A5719F5" w14:textId="123A0D8B" w:rsidR="00631717" w:rsidRDefault="00631717" w:rsidP="00783FFC">
                      <w:pPr>
                        <w:jc w:val="right"/>
                        <w:rPr>
                          <w:rFonts w:asciiTheme="majorHAnsi" w:hAnsiTheme="majorHAnsi"/>
                          <w:b/>
                          <w:color w:val="FF0000"/>
                          <w:sz w:val="20"/>
                        </w:rPr>
                      </w:pPr>
                      <w:proofErr w:type="gramStart"/>
                      <w:r>
                        <w:rPr>
                          <w:rFonts w:asciiTheme="majorHAnsi" w:hAnsiTheme="majorHAnsi"/>
                          <w:b/>
                          <w:color w:val="FF0000"/>
                          <w:sz w:val="20"/>
                        </w:rPr>
                        <w:t>populated</w:t>
                      </w:r>
                      <w:proofErr w:type="gramEnd"/>
                      <w:r>
                        <w:rPr>
                          <w:rFonts w:asciiTheme="majorHAnsi" w:hAnsiTheme="majorHAnsi"/>
                          <w:b/>
                          <w:color w:val="FF0000"/>
                          <w:sz w:val="20"/>
                        </w:rPr>
                        <w:t xml:space="preserve"> with </w:t>
                      </w:r>
                    </w:p>
                    <w:p w14:paraId="3A8B9BE1" w14:textId="77777777" w:rsidR="00631717" w:rsidRDefault="00631717" w:rsidP="00783FFC">
                      <w:pPr>
                        <w:jc w:val="right"/>
                        <w:rPr>
                          <w:rFonts w:asciiTheme="majorHAnsi" w:hAnsiTheme="majorHAnsi"/>
                          <w:b/>
                          <w:color w:val="FF0000"/>
                          <w:sz w:val="20"/>
                        </w:rPr>
                      </w:pPr>
                      <w:proofErr w:type="gramStart"/>
                      <w:r>
                        <w:rPr>
                          <w:rFonts w:asciiTheme="majorHAnsi" w:hAnsiTheme="majorHAnsi"/>
                          <w:b/>
                          <w:color w:val="FF0000"/>
                          <w:sz w:val="20"/>
                        </w:rPr>
                        <w:t>pre</w:t>
                      </w:r>
                      <w:proofErr w:type="gramEnd"/>
                      <w:r>
                        <w:rPr>
                          <w:rFonts w:asciiTheme="majorHAnsi" w:hAnsiTheme="majorHAnsi"/>
                          <w:b/>
                          <w:color w:val="FF0000"/>
                          <w:sz w:val="20"/>
                        </w:rPr>
                        <w:t xml:space="preserve">-set values for </w:t>
                      </w:r>
                    </w:p>
                    <w:p w14:paraId="18E7D258" w14:textId="77777777" w:rsidR="00631717" w:rsidRPr="00A50801" w:rsidRDefault="00631717" w:rsidP="00783FFC">
                      <w:pPr>
                        <w:jc w:val="right"/>
                        <w:rPr>
                          <w:rFonts w:asciiTheme="majorHAnsi" w:hAnsiTheme="majorHAnsi"/>
                          <w:b/>
                          <w:color w:val="FF0000"/>
                          <w:sz w:val="20"/>
                        </w:rPr>
                      </w:pPr>
                      <w:r>
                        <w:rPr>
                          <w:rFonts w:asciiTheme="majorHAnsi" w:hAnsiTheme="majorHAnsi"/>
                          <w:b/>
                          <w:color w:val="FF0000"/>
                          <w:sz w:val="20"/>
                        </w:rPr>
                        <w:t>South Africa</w:t>
                      </w:r>
                    </w:p>
                  </w:txbxContent>
                </v:textbox>
              </v:shape>
            </w:pict>
          </mc:Fallback>
        </mc:AlternateContent>
      </w:r>
      <w:r w:rsidR="00783FFC">
        <w:rPr>
          <w:noProof/>
        </w:rPr>
        <mc:AlternateContent>
          <mc:Choice Requires="wps">
            <w:drawing>
              <wp:anchor distT="0" distB="0" distL="114300" distR="114300" simplePos="0" relativeHeight="251847680" behindDoc="0" locked="0" layoutInCell="1" allowOverlap="1" wp14:anchorId="53AC61B8" wp14:editId="51CD5D18">
                <wp:simplePos x="0" y="0"/>
                <wp:positionH relativeFrom="column">
                  <wp:posOffset>103505</wp:posOffset>
                </wp:positionH>
                <wp:positionV relativeFrom="paragraph">
                  <wp:posOffset>1363245</wp:posOffset>
                </wp:positionV>
                <wp:extent cx="5026660" cy="681990"/>
                <wp:effectExtent l="0" t="0" r="27940" b="29210"/>
                <wp:wrapNone/>
                <wp:docPr id="250" name="Text Box 250"/>
                <wp:cNvGraphicFramePr/>
                <a:graphic xmlns:a="http://schemas.openxmlformats.org/drawingml/2006/main">
                  <a:graphicData uri="http://schemas.microsoft.com/office/word/2010/wordprocessingShape">
                    <wps:wsp>
                      <wps:cNvSpPr txBox="1"/>
                      <wps:spPr>
                        <a:xfrm>
                          <a:off x="0" y="0"/>
                          <a:ext cx="5026660" cy="681990"/>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74E8A0" w14:textId="5DB19E04" w:rsidR="003C4A25" w:rsidRDefault="003C4A25" w:rsidP="00E05382">
                            <w:pPr>
                              <w:jc w:val="right"/>
                              <w:rPr>
                                <w:rFonts w:asciiTheme="majorHAnsi" w:hAnsiTheme="majorHAnsi"/>
                                <w:b/>
                                <w:color w:val="FF0000"/>
                                <w:sz w:val="20"/>
                              </w:rPr>
                            </w:pPr>
                            <w:r>
                              <w:rPr>
                                <w:rFonts w:asciiTheme="majorHAnsi" w:hAnsiTheme="majorHAnsi"/>
                                <w:b/>
                                <w:color w:val="FF0000"/>
                                <w:sz w:val="20"/>
                              </w:rPr>
                              <w:t xml:space="preserve">Model parameters entered for </w:t>
                            </w:r>
                          </w:p>
                          <w:p w14:paraId="75FD1334" w14:textId="290D0D6E" w:rsidR="003C4A25" w:rsidRPr="00A50801" w:rsidRDefault="003C4A25" w:rsidP="00783FFC">
                            <w:pPr>
                              <w:jc w:val="right"/>
                              <w:rPr>
                                <w:rFonts w:asciiTheme="majorHAnsi" w:hAnsiTheme="majorHAnsi"/>
                                <w:b/>
                                <w:color w:val="FF0000"/>
                                <w:sz w:val="20"/>
                              </w:rPr>
                            </w:pPr>
                            <w:proofErr w:type="gramStart"/>
                            <w:r>
                              <w:rPr>
                                <w:rFonts w:asciiTheme="majorHAnsi" w:hAnsiTheme="majorHAnsi"/>
                                <w:b/>
                                <w:color w:val="FF0000"/>
                                <w:sz w:val="20"/>
                              </w:rPr>
                              <w:t>user’s</w:t>
                            </w:r>
                            <w:proofErr w:type="gramEnd"/>
                            <w:r>
                              <w:rPr>
                                <w:rFonts w:asciiTheme="majorHAnsi" w:hAnsiTheme="majorHAnsi"/>
                                <w:b/>
                                <w:color w:val="FF0000"/>
                                <w:sz w:val="20"/>
                              </w:rPr>
                              <w:t xml:space="preserve"> local setting in Cape Town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95" type="#_x0000_t202" style="position:absolute;margin-left:8.15pt;margin-top:107.35pt;width:395.8pt;height:53.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" filled="f" strokecolor="red">
                <v:textbox>
                  <w:txbxContent>
                    <w:p w14:paraId="1D74E8A0" w14:textId="5DB19E04" w:rsidR="00631717" w:rsidRDefault="00631717" w:rsidP="00E05382">
                      <w:pPr>
                        <w:jc w:val="right"/>
                        <w:rPr>
                          <w:rFonts w:asciiTheme="majorHAnsi" w:hAnsiTheme="majorHAnsi"/>
                          <w:b/>
                          <w:color w:val="FF0000"/>
                          <w:sz w:val="20"/>
                        </w:rPr>
                      </w:pPr>
                      <w:r>
                        <w:rPr>
                          <w:rFonts w:asciiTheme="majorHAnsi" w:hAnsiTheme="majorHAnsi"/>
                          <w:b/>
                          <w:color w:val="FF0000"/>
                          <w:sz w:val="20"/>
                        </w:rPr>
                        <w:t xml:space="preserve">Model parameters entered for </w:t>
                      </w:r>
                    </w:p>
                    <w:p w14:paraId="75FD1334" w14:textId="290D0D6E" w:rsidR="00631717" w:rsidRPr="00A50801" w:rsidRDefault="00631717" w:rsidP="00783FFC">
                      <w:pPr>
                        <w:jc w:val="right"/>
                        <w:rPr>
                          <w:rFonts w:asciiTheme="majorHAnsi" w:hAnsiTheme="majorHAnsi"/>
                          <w:b/>
                          <w:color w:val="FF0000"/>
                          <w:sz w:val="20"/>
                        </w:rPr>
                      </w:pPr>
                      <w:proofErr w:type="gramStart"/>
                      <w:r>
                        <w:rPr>
                          <w:rFonts w:asciiTheme="majorHAnsi" w:hAnsiTheme="majorHAnsi"/>
                          <w:b/>
                          <w:color w:val="FF0000"/>
                          <w:sz w:val="20"/>
                        </w:rPr>
                        <w:t>user’s</w:t>
                      </w:r>
                      <w:proofErr w:type="gramEnd"/>
                      <w:r>
                        <w:rPr>
                          <w:rFonts w:asciiTheme="majorHAnsi" w:hAnsiTheme="majorHAnsi"/>
                          <w:b/>
                          <w:color w:val="FF0000"/>
                          <w:sz w:val="20"/>
                        </w:rPr>
                        <w:t xml:space="preserve"> local setting in Cape Town</w:t>
                      </w:r>
                    </w:p>
                  </w:txbxContent>
                </v:textbox>
              </v:shape>
            </w:pict>
          </mc:Fallback>
        </mc:AlternateContent>
      </w:r>
      <w:r w:rsidR="00783FFC">
        <w:rPr>
          <w:noProof/>
        </w:rPr>
        <mc:AlternateContent>
          <mc:Choice Requires="wps">
            <w:drawing>
              <wp:anchor distT="0" distB="0" distL="114300" distR="114300" simplePos="0" relativeHeight="251844608" behindDoc="0" locked="0" layoutInCell="1" allowOverlap="1" wp14:anchorId="1DE61587" wp14:editId="1E31F89E">
                <wp:simplePos x="0" y="0"/>
                <wp:positionH relativeFrom="column">
                  <wp:posOffset>49530</wp:posOffset>
                </wp:positionH>
                <wp:positionV relativeFrom="paragraph">
                  <wp:posOffset>3367405</wp:posOffset>
                </wp:positionV>
                <wp:extent cx="1371600" cy="373012"/>
                <wp:effectExtent l="50800" t="25400" r="25400" b="109855"/>
                <wp:wrapNone/>
                <wp:docPr id="247" name="Oval 247"/>
                <wp:cNvGraphicFramePr/>
                <a:graphic xmlns:a="http://schemas.openxmlformats.org/drawingml/2006/main">
                  <a:graphicData uri="http://schemas.microsoft.com/office/word/2010/wordprocessingShape">
                    <wps:wsp>
                      <wps:cNvSpPr/>
                      <wps:spPr>
                        <a:xfrm>
                          <a:off x="0" y="0"/>
                          <a:ext cx="1371600" cy="373012"/>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7" o:spid="_x0000_s1026" style="position:absolute;margin-left:3.9pt;margin-top:265.15pt;width:108pt;height:29.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" filled="f" strokecolor="red" strokeweight="2.25pt">
                <v:shadow on="t" opacity="22937f" mv:blur="40000f" origin=",.5" offset="0,23000emu"/>
              </v:oval>
            </w:pict>
          </mc:Fallback>
        </mc:AlternateContent>
      </w:r>
      <w:r w:rsidR="007172F3">
        <w:rPr>
          <w:noProof/>
        </w:rPr>
        <w:drawing>
          <wp:inline distT="0" distB="0" distL="0" distR="0" wp14:anchorId="21577743" wp14:editId="4C0ACCC0">
            <wp:extent cx="3935197" cy="3888740"/>
            <wp:effectExtent l="25400" t="25400" r="27305" b="22860"/>
            <wp:docPr id="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5410" cy="3888951"/>
                    </a:xfrm>
                    <a:prstGeom prst="rect">
                      <a:avLst/>
                    </a:prstGeom>
                    <a:noFill/>
                    <a:ln>
                      <a:solidFill>
                        <a:srgbClr val="1F497D"/>
                      </a:solidFill>
                    </a:ln>
                  </pic:spPr>
                </pic:pic>
              </a:graphicData>
            </a:graphic>
          </wp:inline>
        </w:drawing>
      </w:r>
    </w:p>
    <w:p w14:paraId="582648EA" w14:textId="77777777" w:rsidR="00783FFC" w:rsidRDefault="00783FFC" w:rsidP="007172F3"/>
    <w:p w14:paraId="341FE148" w14:textId="65CE1EF9" w:rsidR="007172F3" w:rsidRDefault="00E05382" w:rsidP="005E4DF5">
      <w:r>
        <w:tab/>
      </w:r>
      <w:r>
        <w:rPr>
          <w:rFonts w:asciiTheme="majorHAnsi" w:hAnsiTheme="majorHAnsi"/>
        </w:rPr>
        <w:t xml:space="preserve">The </w:t>
      </w:r>
      <w:r w:rsidR="00F61C62">
        <w:rPr>
          <w:rFonts w:asciiTheme="majorHAnsi" w:hAnsiTheme="majorHAnsi"/>
        </w:rPr>
        <w:t>FlexDx TB M</w:t>
      </w:r>
      <w:r>
        <w:rPr>
          <w:rFonts w:asciiTheme="majorHAnsi" w:hAnsiTheme="majorHAnsi"/>
        </w:rPr>
        <w:t>odel will return projections in an output like this:</w:t>
      </w:r>
    </w:p>
    <w:p w14:paraId="498D80A9" w14:textId="37A844A6" w:rsidR="00F565F9" w:rsidRDefault="007225F4" w:rsidP="005E4DF5">
      <w:r>
        <w:rPr>
          <w:noProof/>
        </w:rPr>
        <w:drawing>
          <wp:inline distT="0" distB="0" distL="0" distR="0" wp14:anchorId="2F8BF0EE" wp14:editId="3F97FC0E">
            <wp:extent cx="5068377" cy="2926214"/>
            <wp:effectExtent l="50800" t="50800" r="139065" b="121920"/>
            <wp:docPr id="2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1763" cy="2928169"/>
                    </a:xfrm>
                    <a:prstGeom prst="rect">
                      <a:avLst/>
                    </a:prstGeom>
                    <a:noFill/>
                    <a:ln>
                      <a:solidFill>
                        <a:schemeClr val="tx2"/>
                      </a:solidFill>
                    </a:ln>
                    <a:effectLst>
                      <a:outerShdw blurRad="50800" dist="38100" dir="2700000" algn="tl" rotWithShape="0">
                        <a:prstClr val="black">
                          <a:alpha val="40000"/>
                        </a:prstClr>
                      </a:outerShdw>
                    </a:effectLst>
                  </pic:spPr>
                </pic:pic>
              </a:graphicData>
            </a:graphic>
          </wp:inline>
        </w:drawing>
      </w:r>
    </w:p>
    <w:p w14:paraId="19DEF4C3" w14:textId="77777777" w:rsidR="00F61C62" w:rsidRDefault="00F61C62" w:rsidP="005E4DF5"/>
    <w:p w14:paraId="19609D6E" w14:textId="79BDB1E3" w:rsidR="00F61C62" w:rsidRDefault="00F61C62" w:rsidP="00F61C62">
      <w:pPr>
        <w:ind w:left="720"/>
      </w:pPr>
      <w:r>
        <w:rPr>
          <w:rFonts w:asciiTheme="majorHAnsi" w:hAnsiTheme="majorHAnsi"/>
        </w:rPr>
        <w:t xml:space="preserve">The user can then utilize the estimates calculated by the FlexDx TB Model as data </w:t>
      </w:r>
      <w:r w:rsidR="00F06D39">
        <w:rPr>
          <w:rFonts w:asciiTheme="majorHAnsi" w:hAnsiTheme="majorHAnsi"/>
        </w:rPr>
        <w:t xml:space="preserve">for </w:t>
      </w:r>
      <w:r>
        <w:rPr>
          <w:rFonts w:asciiTheme="majorHAnsi" w:hAnsiTheme="majorHAnsi"/>
        </w:rPr>
        <w:t>epidemiological projections for various strategies of scaling-up Xpert as a diagnostic test for TB their setting.  In this case study, the estimates project the impact of Xpert scale-up in the urban primary-care health center in Cape Town.</w:t>
      </w:r>
    </w:p>
    <w:p w14:paraId="548DAB22" w14:textId="77777777" w:rsidR="00F565F9" w:rsidRDefault="00F565F9" w:rsidP="005E4DF5"/>
    <w:p w14:paraId="3D17F8DB" w14:textId="77777777" w:rsidR="008C19B9" w:rsidRDefault="008C19B9" w:rsidP="005E4DF5"/>
    <w:p w14:paraId="5BB2CAE4" w14:textId="717907D5" w:rsidR="008C19B9" w:rsidRDefault="008C19B9" w:rsidP="005E4DF5"/>
    <w:p w14:paraId="133D2CD8" w14:textId="4FBFC14D" w:rsidR="00385115" w:rsidRPr="003B08FD" w:rsidRDefault="00385115" w:rsidP="00385115">
      <w:pPr>
        <w:pStyle w:val="ListParagraph"/>
        <w:rPr>
          <w:b/>
          <w:sz w:val="22"/>
          <w:szCs w:val="22"/>
          <w:u w:val="single"/>
        </w:rPr>
      </w:pPr>
      <w:r>
        <w:rPr>
          <w:b/>
          <w:sz w:val="22"/>
          <w:szCs w:val="22"/>
          <w:u w:val="single"/>
        </w:rPr>
        <w:t xml:space="preserve">Example Concept Note for TB in </w:t>
      </w:r>
      <w:r w:rsidR="002611AD">
        <w:rPr>
          <w:b/>
          <w:sz w:val="22"/>
          <w:szCs w:val="22"/>
          <w:u w:val="single"/>
        </w:rPr>
        <w:t>an Urban Primary-Care Health Center in Cape Town, South Africa</w:t>
      </w:r>
    </w:p>
    <w:p w14:paraId="2CEE2446" w14:textId="77777777" w:rsidR="00385115" w:rsidRDefault="00385115" w:rsidP="00385115">
      <w:pPr>
        <w:pStyle w:val="ListParagraph"/>
        <w:rPr>
          <w:rFonts w:asciiTheme="majorHAnsi" w:hAnsiTheme="majorHAnsi" w:cs="Gill Sans"/>
          <w:szCs w:val="20"/>
        </w:rPr>
      </w:pPr>
    </w:p>
    <w:p w14:paraId="46F2680C" w14:textId="43634A48" w:rsidR="00385115" w:rsidRPr="003B08FD" w:rsidRDefault="00385115" w:rsidP="00385115">
      <w:pPr>
        <w:pStyle w:val="ListParagraph"/>
        <w:rPr>
          <w:b/>
          <w:sz w:val="22"/>
          <w:szCs w:val="22"/>
          <w:u w:val="single"/>
        </w:rPr>
      </w:pPr>
      <w:r w:rsidRPr="003B08FD">
        <w:rPr>
          <w:b/>
          <w:sz w:val="22"/>
          <w:szCs w:val="22"/>
          <w:u w:val="single"/>
        </w:rPr>
        <w:t>Country</w:t>
      </w:r>
      <w:r w:rsidR="00863728">
        <w:rPr>
          <w:b/>
          <w:sz w:val="22"/>
          <w:szCs w:val="22"/>
          <w:u w:val="single"/>
        </w:rPr>
        <w:t>/Setting</w:t>
      </w:r>
      <w:r w:rsidRPr="003B08FD">
        <w:rPr>
          <w:b/>
          <w:sz w:val="22"/>
          <w:szCs w:val="22"/>
          <w:u w:val="single"/>
        </w:rPr>
        <w:t xml:space="preserve"> Disease Context  </w:t>
      </w:r>
    </w:p>
    <w:p w14:paraId="366091E1" w14:textId="118A7CFA" w:rsidR="008B04BA" w:rsidRDefault="008B04BA" w:rsidP="00343A2B">
      <w:pPr>
        <w:ind w:left="720"/>
        <w:rPr>
          <w:sz w:val="22"/>
          <w:szCs w:val="22"/>
        </w:rPr>
      </w:pPr>
      <w:r w:rsidRPr="008B04BA">
        <w:rPr>
          <w:sz w:val="22"/>
          <w:szCs w:val="22"/>
        </w:rPr>
        <w:t xml:space="preserve">Tuberculosis is (TB) </w:t>
      </w:r>
      <w:r w:rsidR="002658A1">
        <w:rPr>
          <w:sz w:val="22"/>
          <w:szCs w:val="22"/>
        </w:rPr>
        <w:t xml:space="preserve">remains a major public health problem, especially in South Africa where it is </w:t>
      </w:r>
      <w:r w:rsidRPr="008B04BA">
        <w:rPr>
          <w:sz w:val="22"/>
          <w:szCs w:val="22"/>
        </w:rPr>
        <w:t>the main cause of morbidity and mortality in people living with HIV/AIDS (PLHIV).</w:t>
      </w:r>
      <w:r w:rsidR="002658A1">
        <w:rPr>
          <w:sz w:val="22"/>
          <w:szCs w:val="22"/>
        </w:rPr>
        <w:fldChar w:fldCharType="begin"/>
      </w:r>
      <w:r w:rsidR="002658A1">
        <w:rPr>
          <w:sz w:val="22"/>
          <w:szCs w:val="22"/>
        </w:rPr>
        <w:instrText xml:space="preserve"> ADDIN ZOTERO_ITEM CSL_CITATION {"citationID":"15anuobvjv","properties":{"formattedCitation":"{\\rtf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002658A1">
        <w:rPr>
          <w:sz w:val="22"/>
          <w:szCs w:val="22"/>
        </w:rPr>
        <w:fldChar w:fldCharType="separate"/>
      </w:r>
      <w:r w:rsidR="002658A1" w:rsidRPr="002658A1">
        <w:rPr>
          <w:sz w:val="22"/>
          <w:vertAlign w:val="superscript"/>
        </w:rPr>
        <w:t>2</w:t>
      </w:r>
      <w:r w:rsidR="002658A1">
        <w:rPr>
          <w:sz w:val="22"/>
          <w:szCs w:val="22"/>
        </w:rPr>
        <w:fldChar w:fldCharType="end"/>
      </w:r>
      <w:r w:rsidRPr="008B04BA">
        <w:rPr>
          <w:sz w:val="22"/>
          <w:szCs w:val="22"/>
        </w:rPr>
        <w:t xml:space="preserve"> </w:t>
      </w:r>
      <w:r w:rsidR="002658A1">
        <w:rPr>
          <w:sz w:val="22"/>
          <w:szCs w:val="22"/>
        </w:rPr>
        <w:t>With 1,003 incident TB cases per 100,000 people, South Africa has the world’s second highest TB incidence rate</w:t>
      </w:r>
      <w:r w:rsidR="00343A2B">
        <w:rPr>
          <w:sz w:val="22"/>
          <w:szCs w:val="22"/>
        </w:rPr>
        <w:t xml:space="preserve"> translating to over half a million newly infected patients in 2012</w:t>
      </w:r>
      <w:r w:rsidR="002658A1">
        <w:rPr>
          <w:sz w:val="22"/>
          <w:szCs w:val="22"/>
        </w:rPr>
        <w:t>.</w:t>
      </w:r>
      <w:r w:rsidR="002658A1">
        <w:rPr>
          <w:sz w:val="22"/>
          <w:szCs w:val="22"/>
        </w:rPr>
        <w:fldChar w:fldCharType="begin"/>
      </w:r>
      <w:r w:rsidR="002658A1">
        <w:rPr>
          <w:sz w:val="22"/>
          <w:szCs w:val="22"/>
        </w:rPr>
        <w:instrText xml:space="preserve"> ADDIN ZOTERO_ITEM CSL_CITATION {"citationID":"15v8nh7tm9","properties":{"formattedCitation":"{\\rtf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002658A1">
        <w:rPr>
          <w:sz w:val="22"/>
          <w:szCs w:val="22"/>
        </w:rPr>
        <w:fldChar w:fldCharType="separate"/>
      </w:r>
      <w:r w:rsidR="002658A1" w:rsidRPr="00236444">
        <w:rPr>
          <w:sz w:val="22"/>
          <w:vertAlign w:val="superscript"/>
        </w:rPr>
        <w:t>2</w:t>
      </w:r>
      <w:r w:rsidR="002658A1">
        <w:rPr>
          <w:sz w:val="22"/>
          <w:szCs w:val="22"/>
        </w:rPr>
        <w:fldChar w:fldCharType="end"/>
      </w:r>
      <w:r w:rsidR="002658A1">
        <w:rPr>
          <w:sz w:val="22"/>
          <w:szCs w:val="22"/>
        </w:rPr>
        <w:t xml:space="preserve"> PLHIV account for </w:t>
      </w:r>
      <w:r w:rsidR="00343A2B">
        <w:rPr>
          <w:sz w:val="22"/>
          <w:szCs w:val="22"/>
        </w:rPr>
        <w:t xml:space="preserve">65% of patients infected with TB in South Africa, </w:t>
      </w:r>
      <w:r w:rsidRPr="008B04BA">
        <w:rPr>
          <w:sz w:val="22"/>
          <w:szCs w:val="22"/>
        </w:rPr>
        <w:t>making it the world’s largest population with both TB disease and HIV infection (h</w:t>
      </w:r>
      <w:r w:rsidR="00343A2B">
        <w:rPr>
          <w:sz w:val="22"/>
          <w:szCs w:val="22"/>
        </w:rPr>
        <w:t>ereafter referred to as TB/HIV).</w:t>
      </w:r>
      <w:r w:rsidR="00343A2B">
        <w:rPr>
          <w:sz w:val="22"/>
          <w:szCs w:val="22"/>
        </w:rPr>
        <w:fldChar w:fldCharType="begin"/>
      </w:r>
      <w:r w:rsidR="00343A2B">
        <w:rPr>
          <w:sz w:val="22"/>
          <w:szCs w:val="22"/>
        </w:rPr>
        <w:instrText xml:space="preserve"> ADDIN ZOTERO_ITEM CSL_CITATION {"citationID":"259hcumha4","properties":{"formattedCitation":"{\\rtf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00343A2B">
        <w:rPr>
          <w:sz w:val="22"/>
          <w:szCs w:val="22"/>
        </w:rPr>
        <w:fldChar w:fldCharType="separate"/>
      </w:r>
      <w:r w:rsidR="00343A2B" w:rsidRPr="00343A2B">
        <w:rPr>
          <w:sz w:val="22"/>
          <w:vertAlign w:val="superscript"/>
        </w:rPr>
        <w:t>2</w:t>
      </w:r>
      <w:r w:rsidR="00343A2B">
        <w:rPr>
          <w:sz w:val="22"/>
          <w:szCs w:val="22"/>
        </w:rPr>
        <w:fldChar w:fldCharType="end"/>
      </w:r>
      <w:r w:rsidR="00F6350D">
        <w:rPr>
          <w:sz w:val="22"/>
          <w:szCs w:val="22"/>
        </w:rPr>
        <w:t xml:space="preserve"> Furthermore, 1.8% of all new cases and 6.7% of all retreatment cases have multidrug-resistant TB adding to the complexity of the problem in South Africa.</w:t>
      </w:r>
      <w:r w:rsidR="00F6350D">
        <w:rPr>
          <w:sz w:val="22"/>
          <w:szCs w:val="22"/>
        </w:rPr>
        <w:fldChar w:fldCharType="begin"/>
      </w:r>
      <w:r w:rsidR="00F6350D">
        <w:rPr>
          <w:sz w:val="22"/>
          <w:szCs w:val="22"/>
        </w:rPr>
        <w:instrText xml:space="preserve"> ADDIN ZOTERO_ITEM CSL_CITATION {"citationID":"28pkdtntrk","properties":{"formattedCitation":"{\\rtf \\super 2\\nosupersub{}}","plainCitation":"2"},"citationItems":[{"id":240,"uris":["http://zotero.org/users/1330146/items/3B3XRA5T"],"uri":["http://zotero.org/users/1330146/items/3B3XRA5T"],"itemData":{"id":240,"type":"report","title":"Global tuberculosis report 2013","publisher":"WHO","URL":"http://apps.who.int/iris/bitstream/10665/91355/1/9789241564656_eng.pdf","number":"WHO/HTM/TB/2013.11","author":[{"family":"World Health Organization","given":""}],"issued":{"date-parts":[["2013"]]},"accessed":{"date-parts":[["2013",12,9]]}}}],"schema":"https://github.com/citation-style-language/schema/raw/master/csl-citation.json"} </w:instrText>
      </w:r>
      <w:r w:rsidR="00F6350D">
        <w:rPr>
          <w:sz w:val="22"/>
          <w:szCs w:val="22"/>
        </w:rPr>
        <w:fldChar w:fldCharType="separate"/>
      </w:r>
      <w:r w:rsidR="00F6350D" w:rsidRPr="00F6350D">
        <w:rPr>
          <w:sz w:val="22"/>
          <w:vertAlign w:val="superscript"/>
        </w:rPr>
        <w:t>2</w:t>
      </w:r>
      <w:r w:rsidR="00F6350D">
        <w:rPr>
          <w:sz w:val="22"/>
          <w:szCs w:val="22"/>
        </w:rPr>
        <w:fldChar w:fldCharType="end"/>
      </w:r>
      <w:r w:rsidR="00863728">
        <w:rPr>
          <w:sz w:val="22"/>
          <w:szCs w:val="22"/>
        </w:rPr>
        <w:t xml:space="preserve"> The</w:t>
      </w:r>
      <w:r w:rsidRPr="008B04BA">
        <w:rPr>
          <w:sz w:val="22"/>
          <w:szCs w:val="22"/>
        </w:rPr>
        <w:t xml:space="preserve"> TB/HIV syndemic in South Africa presents vast challenges to </w:t>
      </w:r>
      <w:r w:rsidR="00343A2B">
        <w:rPr>
          <w:sz w:val="22"/>
          <w:szCs w:val="22"/>
        </w:rPr>
        <w:t xml:space="preserve">TB control efforts including diagnosis of TB </w:t>
      </w:r>
      <w:r w:rsidRPr="008B04BA">
        <w:rPr>
          <w:sz w:val="22"/>
          <w:szCs w:val="22"/>
        </w:rPr>
        <w:t>disease</w:t>
      </w:r>
      <w:r w:rsidR="00343A2B">
        <w:rPr>
          <w:sz w:val="22"/>
          <w:szCs w:val="22"/>
        </w:rPr>
        <w:t>.</w:t>
      </w:r>
    </w:p>
    <w:p w14:paraId="0EF71683" w14:textId="77777777" w:rsidR="008B04BA" w:rsidRDefault="008B04BA" w:rsidP="00385115">
      <w:pPr>
        <w:ind w:left="720"/>
        <w:rPr>
          <w:sz w:val="22"/>
          <w:szCs w:val="22"/>
        </w:rPr>
      </w:pPr>
    </w:p>
    <w:p w14:paraId="76DE90CC" w14:textId="77777777" w:rsidR="002D0B5F" w:rsidRDefault="0016098B" w:rsidP="00043DE6">
      <w:pPr>
        <w:ind w:left="720"/>
        <w:rPr>
          <w:bCs/>
          <w:color w:val="000000"/>
          <w:sz w:val="22"/>
          <w:szCs w:val="22"/>
        </w:rPr>
      </w:pPr>
      <w:r>
        <w:rPr>
          <w:bCs/>
          <w:color w:val="000000"/>
          <w:sz w:val="22"/>
          <w:szCs w:val="22"/>
        </w:rPr>
        <w:t xml:space="preserve">In the Western Cape </w:t>
      </w:r>
      <w:r w:rsidR="00F465A1">
        <w:rPr>
          <w:bCs/>
          <w:color w:val="000000"/>
          <w:sz w:val="22"/>
          <w:szCs w:val="22"/>
        </w:rPr>
        <w:t>Province</w:t>
      </w:r>
      <w:r>
        <w:rPr>
          <w:bCs/>
          <w:color w:val="000000"/>
          <w:sz w:val="22"/>
          <w:szCs w:val="22"/>
        </w:rPr>
        <w:t xml:space="preserve"> of South Africa</w:t>
      </w:r>
      <w:r w:rsidR="00386BE1">
        <w:rPr>
          <w:bCs/>
          <w:color w:val="000000"/>
          <w:sz w:val="22"/>
          <w:szCs w:val="22"/>
        </w:rPr>
        <w:t xml:space="preserve"> </w:t>
      </w:r>
      <w:r w:rsidR="007601C7">
        <w:rPr>
          <w:bCs/>
          <w:color w:val="000000"/>
          <w:sz w:val="22"/>
          <w:szCs w:val="22"/>
        </w:rPr>
        <w:t xml:space="preserve">the reported incidence </w:t>
      </w:r>
      <w:r w:rsidR="00386BE1">
        <w:rPr>
          <w:bCs/>
          <w:color w:val="000000"/>
          <w:sz w:val="22"/>
          <w:szCs w:val="22"/>
        </w:rPr>
        <w:t xml:space="preserve">rate </w:t>
      </w:r>
      <w:r w:rsidR="007601C7">
        <w:rPr>
          <w:bCs/>
          <w:color w:val="000000"/>
          <w:sz w:val="22"/>
          <w:szCs w:val="22"/>
        </w:rPr>
        <w:t>of TB continues to be among the highest in the world</w:t>
      </w:r>
      <w:r w:rsidR="00386BE1">
        <w:rPr>
          <w:bCs/>
          <w:color w:val="000000"/>
          <w:sz w:val="22"/>
          <w:szCs w:val="22"/>
        </w:rPr>
        <w:t xml:space="preserve"> </w:t>
      </w:r>
      <w:r w:rsidR="00F465A1">
        <w:rPr>
          <w:bCs/>
          <w:color w:val="000000"/>
          <w:sz w:val="22"/>
          <w:szCs w:val="22"/>
        </w:rPr>
        <w:t xml:space="preserve">with </w:t>
      </w:r>
      <w:r w:rsidR="00386BE1">
        <w:rPr>
          <w:bCs/>
          <w:color w:val="000000"/>
          <w:sz w:val="22"/>
          <w:szCs w:val="22"/>
        </w:rPr>
        <w:t>885 incident TB cases per 100,000 in 2010</w:t>
      </w:r>
      <w:r w:rsidR="007601C7">
        <w:rPr>
          <w:bCs/>
          <w:color w:val="000000"/>
          <w:sz w:val="22"/>
          <w:szCs w:val="22"/>
        </w:rPr>
        <w:t>.</w:t>
      </w:r>
      <w:r w:rsidR="00F465A1">
        <w:rPr>
          <w:bCs/>
          <w:color w:val="000000"/>
          <w:sz w:val="22"/>
          <w:szCs w:val="22"/>
        </w:rPr>
        <w:fldChar w:fldCharType="begin"/>
      </w:r>
      <w:r w:rsidR="00F465A1">
        <w:rPr>
          <w:bCs/>
          <w:color w:val="000000"/>
          <w:sz w:val="22"/>
          <w:szCs w:val="22"/>
        </w:rPr>
        <w:instrText xml:space="preserve"> ADDIN ZOTERO_ITEM CSL_CITATION {"citationID":"6vcc5e13k","properties":{"formattedCitation":"{\\rtf \\super 19\\nosupersub{}}","plainCitation":"19"},"citationItems":[{"id":342,"uris":["http://zotero.org/users/1330146/items/2JV63CFG"],"uri":["http://zotero.org/users/1330146/items/2JV63CFG"],"itemData":{"id":342,"type":"report","title":"Western Cape Provincial Strategic Plan on HIV/AIDS, STIs and TB, 2012-2016","publisher":"Western Cape Government Department of Health","publisher-place":"South Africa","event-place":"South Africa","URL":"http://www.westerncape.gov.za/assets/departments/health/provincial_strategic_plan_on_hiv_aids_stis_tb_2012_-_2016_-_15_june_2012.pdf","author":[{"family":"Western Cape Government Department of Health","given":""}],"issued":{"date-parts":[["2012"]]}}}],"schema":"https://github.com/citation-style-language/schema/raw/master/csl-citation.json"} </w:instrText>
      </w:r>
      <w:r w:rsidR="00F465A1">
        <w:rPr>
          <w:bCs/>
          <w:color w:val="000000"/>
          <w:sz w:val="22"/>
          <w:szCs w:val="22"/>
        </w:rPr>
        <w:fldChar w:fldCharType="separate"/>
      </w:r>
      <w:r w:rsidR="00F465A1" w:rsidRPr="00F465A1">
        <w:rPr>
          <w:color w:val="000000"/>
          <w:sz w:val="22"/>
          <w:vertAlign w:val="superscript"/>
        </w:rPr>
        <w:t>19</w:t>
      </w:r>
      <w:r w:rsidR="00F465A1">
        <w:rPr>
          <w:bCs/>
          <w:color w:val="000000"/>
          <w:sz w:val="22"/>
          <w:szCs w:val="22"/>
        </w:rPr>
        <w:fldChar w:fldCharType="end"/>
      </w:r>
      <w:r w:rsidR="00386BE1">
        <w:rPr>
          <w:bCs/>
          <w:color w:val="000000"/>
          <w:sz w:val="22"/>
          <w:szCs w:val="22"/>
        </w:rPr>
        <w:t xml:space="preserve"> </w:t>
      </w:r>
      <w:r w:rsidR="007A282F">
        <w:rPr>
          <w:bCs/>
          <w:color w:val="000000"/>
          <w:sz w:val="22"/>
          <w:szCs w:val="22"/>
        </w:rPr>
        <w:t>However, estimates of TB incidence in t</w:t>
      </w:r>
      <w:r w:rsidR="00F465A1">
        <w:rPr>
          <w:bCs/>
          <w:color w:val="000000"/>
          <w:sz w:val="22"/>
          <w:szCs w:val="22"/>
        </w:rPr>
        <w:t>he Cape Town Metro district</w:t>
      </w:r>
      <w:r w:rsidR="007A282F">
        <w:rPr>
          <w:bCs/>
          <w:color w:val="000000"/>
          <w:sz w:val="22"/>
          <w:szCs w:val="22"/>
        </w:rPr>
        <w:t>, which</w:t>
      </w:r>
      <w:r w:rsidR="00F465A1">
        <w:rPr>
          <w:bCs/>
          <w:color w:val="000000"/>
          <w:sz w:val="22"/>
          <w:szCs w:val="22"/>
        </w:rPr>
        <w:t xml:space="preserve"> accommodates approximately 66% of the province’s 5.2 million residents</w:t>
      </w:r>
      <w:r w:rsidR="007A282F">
        <w:rPr>
          <w:bCs/>
          <w:color w:val="000000"/>
          <w:sz w:val="22"/>
          <w:szCs w:val="22"/>
        </w:rPr>
        <w:t>, may be even higher with studies reporting incidence rates of 600 to 1,622 cases per 100,000 persons</w:t>
      </w:r>
      <w:r w:rsidR="00F465A1">
        <w:rPr>
          <w:bCs/>
          <w:color w:val="000000"/>
          <w:sz w:val="22"/>
          <w:szCs w:val="22"/>
        </w:rPr>
        <w:t>.</w:t>
      </w:r>
      <w:r w:rsidR="007A282F">
        <w:rPr>
          <w:bCs/>
          <w:color w:val="000000"/>
          <w:sz w:val="22"/>
          <w:szCs w:val="22"/>
        </w:rPr>
        <w:fldChar w:fldCharType="begin"/>
      </w:r>
      <w:r w:rsidR="007A282F">
        <w:rPr>
          <w:bCs/>
          <w:color w:val="000000"/>
          <w:sz w:val="22"/>
          <w:szCs w:val="22"/>
        </w:rPr>
        <w:instrText xml:space="preserve"> ADDIN ZOTERO_ITEM CSL_CITATION {"citationID":"r8g5t87e6","properties":{"formattedCitation":"{\\rtf \\super 18\\nosupersub{}}","plainCitation":"18"},"citationItems":[{"id":106,"uris":["http://zotero.org/users/1330146/items/2VMRNR6B"],"uri":["http://zotero.org/users/1330146/items/2VMRNR6B"],"itemData":{"id":106,"type":"article-journal","title":"Feasibility, diagnostic accuracy, and effectiveness of decentralised use of the Xpert MTB/RIF test for diagnosis of tuberculosis and multidrug resistance: a multicentre implementation study","container-title":"Lancet","page":"1495-505","volume":"377","archive_location":"21507477","abstract":"BACKGROUND: The Xpert MTB/RIF test (Cepheid, Sunnyvale, CA, USA) can detect tuberculosis and its multidrug-resistant form with very high sensitivity and specificity in controlled studies, but no performance data exist from district and subdistrict health facilities in tuberculosis-endemic countries. We aimed to assess operational feasibility, accuracy, and effectiveness of implementation in such settings. METHODS: We assessed adults (&gt;/=18 years) with suspected tuberculosis or multidrug-resistant tuberculosis consecutively presenting with cough lasting at least 2 weeks to urban health centres in South Africa, Peru, and India, drug-resistance screening facilities in Azerbaijan and the Philippines, and an emergency room in Uganda. Patients were excluded from the main analyses if their second sputum sample was collected more than 1 week after the first sample, or if no valid reference standard or MTB/RIF test was available. We compared one-off direct MTB/RIF testing in nine microscopy laboratories adjacent to study sites with 2-3 sputum smears and 1-3 cultures, dependent on site, and drug-susceptibility testing. We assessed indicators of robustness including indeterminate rate and between-site performance, and compared time to detection, reporting, and treatment, and patient dropouts for the techniques used. FINDINGS: We enrolled 6648 participants between Aug 11, 2009, and June 26, 2010. One-off MTB/RIF testing detected 933 (90.3%) of 1033 culture-confirmed cases of tuberculosis, compared with 699 (67.1%) of 1041 for microscopy. MTB/RIF test sensitivity was 76.9% in smear-negative, culture-positive patients (296 of 385 samples), and 99.0% specific (2846 of 2876 non-tuberculosis samples). MTB/RIF test sensitivity for rifampicin resistance was 94.4% (236 of 250) and specificity was 98.3% (796 of 810). Unlike microscopy, MTB/RIF test sensitivity was not significantly lower in patients with HIV co-infection. Median time to detection of tuberculosis for the MTB/RIF test was 0 days (IQR 0-1), compared with 1 day (0-1) for microscopy, 30 days (23-43) for solid culture, and 16 days (13-21) for liquid culture. Median time to detection of resistance was 20 days (10-26) for line-probe assay and 106 days (30-124) for conventional drug-susceptibility testing. Use of the MTB/RIF test reduced median time to treatment for smear-negative tuberculosis from 56 days (39-81) to 5 days (2-8). The indeterminate rate of MTB/RIF testing was 2.4% (126 of 5321 samples) compared with 4.6% (441 of 9690) for cultures. INTERPRETATION: The MTB/RIF test can effectively be used in low-resource settings to simplify patients' access to early and accurate diagnosis, thereby potentially decreasing morbidity associated with diagnostic delay, dropout and mistreatment. FUNDING: Foundation for Innovative New Diagnostics, Bill &amp; Melinda Gates Foundation, European and Developing Countries Clinical Trials Partnership (TA2007.40200.009), Wellcome Trust (085251/B/08/Z), and UK Department for International Development.","URL":"http://www.ncbi.nlm.nih.gov/pubmed/21507477","DOI":"10.1016/S0140-6736(11)60438-8","ISSN":"1474-547X (Electronic) 0140-6736 (Linking)","note":"9776","shortTitle":"Feasibility, diagnostic accuracy, and effectiveness of decentralised use of the Xpert MTB/RIF test for diagnosis of tuberculosis and multidrug resistance: a multicentre implementation study","journalAbbreviation":"Lancet","language":"eng","author":[{"family":"Boehme","given":"C. C."},{"family":"Nicol","given":"M. P."},{"family":"Nabeta","given":"P."},{"family":"Michael","given":"J. S."},{"family":"Gotuzzo","given":"E."},{"family":"Tahirli","given":"R."},{"family":"Gler","given":"M. T."},{"family":"Blakemore","given":"R."},{"family":"Worodria","given":"W."},{"family":"Gray","given":"C."},{"family":"Huang","given":"L."},{"family":"Caceres","given":"T."},{"family":"Mehdiyev","given":"R."},{"family":"Raymond","given":"L."},{"family":"Whitelaw","given":"A."},{"family":"Sagadevan","given":"K."},{"family":"Alexander","given":"H."},{"family":"Albert","given":"H."},{"family":"Cobelens","given":"F."},{"family":"Cox","given":"H."},{"family":"Alland","given":"D."},{"family":"Perkins","given":"M. D."}],"issued":{"date-parts":[["2011",4,30]]}}}],"schema":"https://github.com/citation-style-language/schema/raw/master/csl-citation.json"} </w:instrText>
      </w:r>
      <w:r w:rsidR="007A282F">
        <w:rPr>
          <w:bCs/>
          <w:color w:val="000000"/>
          <w:sz w:val="22"/>
          <w:szCs w:val="22"/>
        </w:rPr>
        <w:fldChar w:fldCharType="separate"/>
      </w:r>
      <w:r w:rsidR="007A282F" w:rsidRPr="007A282F">
        <w:rPr>
          <w:color w:val="000000"/>
          <w:sz w:val="22"/>
          <w:vertAlign w:val="superscript"/>
        </w:rPr>
        <w:t>18</w:t>
      </w:r>
      <w:r w:rsidR="007A282F">
        <w:rPr>
          <w:bCs/>
          <w:color w:val="000000"/>
          <w:sz w:val="22"/>
          <w:szCs w:val="22"/>
        </w:rPr>
        <w:fldChar w:fldCharType="end"/>
      </w:r>
      <w:r w:rsidR="000F2A62">
        <w:rPr>
          <w:bCs/>
          <w:color w:val="000000"/>
          <w:sz w:val="22"/>
          <w:szCs w:val="22"/>
        </w:rPr>
        <w:t xml:space="preserve"> </w:t>
      </w:r>
      <w:r w:rsidR="00C10FC3">
        <w:rPr>
          <w:bCs/>
          <w:color w:val="000000"/>
          <w:sz w:val="22"/>
          <w:szCs w:val="22"/>
        </w:rPr>
        <w:t>While the prevalence of HIV among antenatal women is reported to be approximately 17.9%, t</w:t>
      </w:r>
      <w:r w:rsidR="000F2A62">
        <w:rPr>
          <w:bCs/>
          <w:color w:val="000000"/>
          <w:sz w:val="22"/>
          <w:szCs w:val="22"/>
        </w:rPr>
        <w:t xml:space="preserve">he estimated </w:t>
      </w:r>
      <w:r w:rsidR="00C10FC3">
        <w:rPr>
          <w:bCs/>
          <w:color w:val="000000"/>
          <w:sz w:val="22"/>
          <w:szCs w:val="22"/>
        </w:rPr>
        <w:t xml:space="preserve">rate of </w:t>
      </w:r>
      <w:r w:rsidR="000F2A62">
        <w:rPr>
          <w:bCs/>
          <w:color w:val="000000"/>
          <w:sz w:val="22"/>
          <w:szCs w:val="22"/>
        </w:rPr>
        <w:t>HIV co-infection in patients with TB is a</w:t>
      </w:r>
      <w:r w:rsidR="00C10FC3">
        <w:rPr>
          <w:bCs/>
          <w:color w:val="000000"/>
          <w:sz w:val="22"/>
          <w:szCs w:val="22"/>
        </w:rPr>
        <w:t>pproximately 76.1% in Cape Town.</w:t>
      </w:r>
      <w:r w:rsidR="00C10FC3">
        <w:rPr>
          <w:bCs/>
          <w:color w:val="000000"/>
          <w:sz w:val="22"/>
          <w:szCs w:val="22"/>
        </w:rPr>
        <w:fldChar w:fldCharType="begin"/>
      </w:r>
      <w:r w:rsidR="00C10FC3">
        <w:rPr>
          <w:bCs/>
          <w:color w:val="000000"/>
          <w:sz w:val="22"/>
          <w:szCs w:val="22"/>
        </w:rPr>
        <w:instrText xml:space="preserve"> ADDIN ZOTERO_ITEM CSL_CITATION {"citationID":"1snfh3ec28","properties":{"formattedCitation":"{\\rtf \\super 18,20\\nosupersub{}}","plainCitation":"18,20"},"citationItems":[{"id":106,"uris":["http://zotero.org/users/1330146/items/2VMRNR6B"],"uri":["http://zotero.org/users/1330146/items/2VMRNR6B"],"itemData":{"id":106,"type":"article-journal","title":"Feasibility, diagnostic accuracy, and effectiveness of decentralised use of the Xpert MTB/RIF test for diagnosis of tuberculosis and multidrug resistance: a multicentre implementation study","container-title":"Lancet","page":"1495-505","volume":"377","archive_location":"21507477","abstract":"BACKGROUND: The Xpert MTB/RIF test (Cepheid, Sunnyvale, CA, USA) can detect tuberculosis and its multidrug-resistant form with very high sensitivity and specificity in controlled studies, but no performance data exist from district and subdistrict health facilities in tuberculosis-endemic countries. We aimed to assess operational feasibility, accuracy, and effectiveness of implementation in such settings. METHODS: We assessed adults (&gt;/=18 years) with suspected tuberculosis or multidrug-resistant tuberculosis consecutively presenting with cough lasting at least 2 weeks to urban health centres in South Africa, Peru, and India, drug-resistance screening facilities in Azerbaijan and the Philippines, and an emergency room in Uganda. Patients were excluded from the main analyses if their second sputum sample was collected more than 1 week after the first sample, or if no valid reference standard or MTB/RIF test was available. We compared one-off direct MTB/RIF testing in nine microscopy laboratories adjacent to study sites with 2-3 sputum smears and 1-3 cultures, dependent on site, and drug-susceptibility testing. We assessed indicators of robustness including indeterminate rate and between-site performance, and compared time to detection, reporting, and treatment, and patient dropouts for the techniques used. FINDINGS: We enrolled 6648 participants between Aug 11, 2009, and June 26, 2010. One-off MTB/RIF testing detected 933 (90.3%) of 1033 culture-confirmed cases of tuberculosis, compared with 699 (67.1%) of 1041 for microscopy. MTB/RIF test sensitivity was 76.9% in smear-negative, culture-positive patients (296 of 385 samples), and 99.0% specific (2846 of 2876 non-tuberculosis samples). MTB/RIF test sensitivity for rifampicin resistance was 94.4% (236 of 250) and specificity was 98.3% (796 of 810). Unlike microscopy, MTB/RIF test sensitivity was not significantly lower in patients with HIV co-infection. Median time to detection of tuberculosis for the MTB/RIF test was 0 days (IQR 0-1), compared with 1 day (0-1) for microscopy, 30 days (23-43) for solid culture, and 16 days (13-21) for liquid culture. Median time to detection of resistance was 20 days (10-26) for line-probe assay and 106 days (30-124) for conventional drug-susceptibility testing. Use of the MTB/RIF test reduced median time to treatment for smear-negative tuberculosis from 56 days (39-81) to 5 days (2-8). The indeterminate rate of MTB/RIF testing was 2.4% (126 of 5321 samples) compared with 4.6% (441 of 9690) for cultures. INTERPRETATION: The MTB/RIF test can effectively be used in low-resource settings to simplify patients' access to early and accurate diagnosis, thereby potentially decreasing morbidity associated with diagnostic delay, dropout and mistreatment. FUNDING: Foundation for Innovative New Diagnostics, Bill &amp; Melinda Gates Foundation, European and Developing Countries Clinical Trials Partnership (TA2007.40200.009), Wellcome Trust (085251/B/08/Z), and UK Department for International Development.","URL":"http://www.ncbi.nlm.nih.gov/pubmed/21507477","DOI":"10.1016/S0140-6736(11)60438-8","ISSN":"1474-547X (Electronic) 0140-6736 (Linking)","note":"9776","shortTitle":"Feasibility, diagnostic accuracy, and effectiveness of decentralised use of the Xpert MTB/RIF test for diagnosis of tuberculosis and multidrug resistance: a multicentre implementation study","journalAbbreviation":"Lancet","language":"eng","author":[{"family":"Boehme","given":"C. C."},{"family":"Nicol","given":"M. P."},{"family":"Nabeta","given":"P."},{"family":"Michael","given":"J. S."},{"family":"Gotuzzo","given":"E."},{"family":"Tahirli","given":"R."},{"family":"Gler","given":"M. T."},{"family":"Blakemore","given":"R."},{"family":"Worodria","given":"W."},{"family":"Gray","given":"C."},{"family":"Huang","given":"L."},{"family":"Caceres","given":"T."},{"family":"Mehdiyev","given":"R."},{"family":"Raymond","given":"L."},{"family":"Whitelaw","given":"A."},{"family":"Sagadevan","given":"K."},{"family":"Alexander","given":"H."},{"family":"Albert","given":"H."},{"family":"Cobelens","given":"F."},{"family":"Cox","given":"H."},{"family":"Alland","given":"D."},{"family":"Perkins","given":"M. D."}],"issued":{"date-parts":[["2011",4,30]]}}},{"id":343,"uris":["http://zotero.org/users/1330146/items/4GERT3ZW"],"uri":["http://zotero.org/users/1330146/items/4GERT3ZW"],"itemData":{"id":343,"type":"article-journal","title":"Impact of HIV and CD4 count on tuberculosis diagnosis: analysis of citywide data from Cape Town, South Africa","container-title":"The international journal of tuberculosis and lung disease : the official journal of the International Union against Tuberculosis and Lung Disease","page":"1014-1022","volume":"17","issue":"8","source":"PubMed Central","abstract":"Background\nThe impact of HIV-infection and CD4 count on diagnosis of tuberculosis (TB) at a population level is incompletely defined.\n\nObjective\nTo determine how HIV-infection and CD4 count affect disease site, sputum smear status and overall rate of laboratory confirmation (sputum smear microscopy or culture) of TB cases under routine programme conditions.\n\nDesign\nRetrospective analysis of the 2009 electronic TB register for Cape Town, South Africa.\n\nResults\nOf 29,478 TB cases notified in 2009, HIV-status was known in 25,744 (87.3%) of cases of which 13,237 (51.4%) were HIV-positive. Of these, 61.2% had CD4 cell counts &lt;200 cells/μL, 82.7% had counts &lt;350 cells/μL. Laboratory confirmation of TB (by smear or culture) was obtained less frequently in HIV-infected than HIV-uninfected adult cases (53.9% versus 74.3%; P&lt;0.001). HIV-infection was associated with higher proportions of sputum smear-negative and extrapulmonary TB and lower grades of sputum smear-positivity even among those with CD4 counts ≥ 500 cells/μL. However, the relationship between the proportion of cases testing smear-positive and CD4 count was non-linear.\n\nConclusion\nMuch TB lacks laboratory confirmation in this setting despite good laboratory services. HIV-associated TB is more difficult to diagnose even at high CD4 cell counts &gt;500 cells/μL, suggesting an early impact after HIV-sero-conversion.","URL":"http://www.ncbi.nlm.nih.gov/pmc/articles/PMC3990260/","DOI":"10.5588/ijtld.13.0032","ISSN":"1027-3719","note":"PMID: 23827024\nPMCID: PMC3990260","shortTitle":"Impact of HIV and CD4 count on tuberculosis diagnosis","journalAbbreviation":"Int J Tuberc Lung Dis","author":[{"family":"Gupta","given":"Rishi K."},{"family":"Lawn","given":"Stephen D."},{"family":"Bekker","given":"Linda-Gail"},{"family":"Caldwell","given":"Judy"},{"family":"Kaplan","given":"Richard"},{"family":"Wood","given":"Robin"}],"issued":{"date-parts":[["2013",8]]},"accessed":{"date-parts":[["2014",9,26]]},"PMID":"23827024","PMCID":"PMC3990260"}}],"schema":"https://github.com/citation-style-language/schema/raw/master/csl-citation.json"} </w:instrText>
      </w:r>
      <w:r w:rsidR="00C10FC3">
        <w:rPr>
          <w:bCs/>
          <w:color w:val="000000"/>
          <w:sz w:val="22"/>
          <w:szCs w:val="22"/>
        </w:rPr>
        <w:fldChar w:fldCharType="separate"/>
      </w:r>
      <w:r w:rsidR="00C10FC3" w:rsidRPr="00C10FC3">
        <w:rPr>
          <w:color w:val="000000"/>
          <w:sz w:val="22"/>
          <w:vertAlign w:val="superscript"/>
        </w:rPr>
        <w:t>18,20</w:t>
      </w:r>
      <w:r w:rsidR="00C10FC3">
        <w:rPr>
          <w:bCs/>
          <w:color w:val="000000"/>
          <w:sz w:val="22"/>
          <w:szCs w:val="22"/>
        </w:rPr>
        <w:fldChar w:fldCharType="end"/>
      </w:r>
      <w:r w:rsidR="000F2A62">
        <w:rPr>
          <w:bCs/>
          <w:color w:val="000000"/>
          <w:sz w:val="22"/>
          <w:szCs w:val="22"/>
        </w:rPr>
        <w:t xml:space="preserve"> </w:t>
      </w:r>
      <w:r w:rsidR="00C10FC3">
        <w:rPr>
          <w:bCs/>
          <w:color w:val="000000"/>
          <w:sz w:val="22"/>
          <w:szCs w:val="22"/>
        </w:rPr>
        <w:t>This staggering rate of TB/HIV makes diagnosis of TB in patients in this setting even more difficult</w:t>
      </w:r>
      <w:r w:rsidR="00C01A90">
        <w:rPr>
          <w:bCs/>
          <w:color w:val="000000"/>
          <w:sz w:val="22"/>
          <w:szCs w:val="22"/>
        </w:rPr>
        <w:t xml:space="preserve"> </w:t>
      </w:r>
      <w:r w:rsidR="00307A35">
        <w:rPr>
          <w:bCs/>
          <w:color w:val="000000"/>
          <w:sz w:val="22"/>
          <w:szCs w:val="22"/>
        </w:rPr>
        <w:t>because 24-61% of TB/HIV patients are smear-negative under sputum smear microscopy.</w:t>
      </w:r>
      <w:r w:rsidR="00307A35">
        <w:rPr>
          <w:bCs/>
          <w:color w:val="000000"/>
          <w:sz w:val="22"/>
          <w:szCs w:val="22"/>
        </w:rPr>
        <w:fldChar w:fldCharType="begin"/>
      </w:r>
      <w:r w:rsidR="00307A35">
        <w:rPr>
          <w:bCs/>
          <w:color w:val="000000"/>
          <w:sz w:val="22"/>
          <w:szCs w:val="22"/>
        </w:rPr>
        <w:instrText xml:space="preserve"> ADDIN ZOTERO_ITEM CSL_CITATION {"citationID":"2lree9fgkb","properties":{"formattedCitation":"{\\rtf \\super 21\\nosupersub{}}","plainCitation":"21"},"citationItems":[{"id":194,"uris":["http://zotero.org/users/1330146/items/6J4NZK24"],"uri":["http://zotero.org/users/1330146/items/6J4NZK24"],"itemData":{"id":194,"type":"article-journal","title":"The Impact and Cost of Scaling up GeneXpert MTB/RIF in South Africa","container-title":"PLoS ONE","page":"e36966","volume":"7","issue":"5","source":"PLoS Journals","abstract":"ObjectiveWe estimated the incremental cost and impact on diagnosis and treatment uptake of national rollout of Xpert MTB/RIF technology (Xpert) for the diagnosis of pulmonary TB above the cost of current guidelines for the years 2011 to 2016 in South Africa.MethodsWe parameterised a population-level decision model with data from national-level TB databases (n = 199,511) and implementation studies. The model follows cohorts of TB suspects from diagnosis to treatment under current diagnostic guidelines or an algorithm that includes Xpert. Assumptions include the number of TB suspects, symptom prevalence of 5.5%, annual suspect growth rate of 10%, and 2010 public-sector salaries and drug and service delivery costs. Xpert test costs are based on data from an in-country pilot evaluation and assumptions about when global volumes allowing cartridge discounts will be reached.ResultsAt full scale, Xpert will increase the number of TB cases diagnosed per year by 30%–37% and the number of MDR-TB cases diagnosed by 69%–71%. It will diagnose 81% of patients after the first visit, compared to 46% currently. The cost of TB diagnosis per suspect will increase by 55% to USD 60–61 and the cost of diagnosis and treatment per TB case treated by 8% to USD 797–873. The incremental capital cost of the Xpert scale-up will be USD 22 million and the incremental recurrent cost USD 287–316 million over six years.ConclusionXpert will increase both the number of TB cases diagnosed and treated and the cost of TB diagnosis. These results do not include savings due to reduced transmission of TB as a result of earlier diagnosis and treatment initiation.","URL":"http://dx.doi.org/10.1371/journal.pone.0036966","DOI":"10.1371/journal.pone.0036966","journalAbbreviation":"PLoS ONE","author":[{"family":"Meyer-Rath","given":"Gesine"},{"family":"Schnippel","given":"Kathryn"},{"family":"Long","given":"Lawrence"},{"family":"MacLeod","given":"William"},{"family":"Sanne","given":"Ian"},{"family":"Stevens","given":"Wendy"},{"family":"Pillay","given":"Sagie"},{"family":"Pillay","given":"Yogan"},{"family":"Rosen","given":"Sydney"}],"issued":{"date-parts":[["2012",5,31]]},"accessed":{"date-parts":[["2013",10,9]]}}}],"schema":"https://github.com/citation-style-language/schema/raw/master/csl-citation.json"} </w:instrText>
      </w:r>
      <w:r w:rsidR="00307A35">
        <w:rPr>
          <w:bCs/>
          <w:color w:val="000000"/>
          <w:sz w:val="22"/>
          <w:szCs w:val="22"/>
        </w:rPr>
        <w:fldChar w:fldCharType="separate"/>
      </w:r>
      <w:r w:rsidR="00307A35" w:rsidRPr="00307A35">
        <w:rPr>
          <w:color w:val="000000"/>
          <w:sz w:val="22"/>
          <w:vertAlign w:val="superscript"/>
        </w:rPr>
        <w:t>21</w:t>
      </w:r>
      <w:r w:rsidR="00307A35">
        <w:rPr>
          <w:bCs/>
          <w:color w:val="000000"/>
          <w:sz w:val="22"/>
          <w:szCs w:val="22"/>
        </w:rPr>
        <w:fldChar w:fldCharType="end"/>
      </w:r>
      <w:r w:rsidR="00B66359">
        <w:rPr>
          <w:bCs/>
          <w:color w:val="000000"/>
          <w:sz w:val="22"/>
          <w:szCs w:val="22"/>
        </w:rPr>
        <w:t xml:space="preserve"> Thus</w:t>
      </w:r>
      <w:r w:rsidR="00307A35">
        <w:rPr>
          <w:bCs/>
          <w:color w:val="000000"/>
          <w:sz w:val="22"/>
          <w:szCs w:val="22"/>
        </w:rPr>
        <w:t>, the epidemic in South Africa</w:t>
      </w:r>
      <w:r w:rsidR="00C01A90">
        <w:rPr>
          <w:bCs/>
          <w:color w:val="000000"/>
          <w:sz w:val="22"/>
          <w:szCs w:val="22"/>
        </w:rPr>
        <w:t xml:space="preserve"> demands better methods for diagnosing TB</w:t>
      </w:r>
      <w:r w:rsidR="00307A35">
        <w:rPr>
          <w:bCs/>
          <w:color w:val="000000"/>
          <w:sz w:val="22"/>
          <w:szCs w:val="22"/>
        </w:rPr>
        <w:t xml:space="preserve"> </w:t>
      </w:r>
      <w:r w:rsidR="00B66359">
        <w:rPr>
          <w:bCs/>
          <w:color w:val="000000"/>
          <w:sz w:val="22"/>
          <w:szCs w:val="22"/>
        </w:rPr>
        <w:t>in the context of this high HIV prevalence setting.</w:t>
      </w:r>
      <w:r w:rsidR="00043DE6" w:rsidRPr="00043DE6">
        <w:rPr>
          <w:bCs/>
          <w:color w:val="000000"/>
          <w:sz w:val="22"/>
          <w:szCs w:val="22"/>
        </w:rPr>
        <w:t xml:space="preserve"> </w:t>
      </w:r>
      <w:r w:rsidR="00043DE6">
        <w:rPr>
          <w:bCs/>
          <w:color w:val="000000"/>
          <w:sz w:val="22"/>
          <w:szCs w:val="22"/>
        </w:rPr>
        <w:t xml:space="preserve">The </w:t>
      </w:r>
      <w:proofErr w:type="spellStart"/>
      <w:r w:rsidR="00043DE6">
        <w:rPr>
          <w:bCs/>
          <w:color w:val="000000"/>
          <w:sz w:val="22"/>
          <w:szCs w:val="22"/>
        </w:rPr>
        <w:t>GeneXpert</w:t>
      </w:r>
      <w:proofErr w:type="spellEnd"/>
      <w:r w:rsidR="00043DE6">
        <w:rPr>
          <w:bCs/>
          <w:color w:val="000000"/>
          <w:sz w:val="22"/>
          <w:szCs w:val="22"/>
        </w:rPr>
        <w:t xml:space="preserve"> rapid molecular testing system Xpert MTB/RIF (Xpert) assay has improved diagnostic capabilities compared to sputum smear microscopy with 93.9% sensitivity in HIV-infected patients and 72.5% sensitivity in smear-negative culture-positive patients.</w:t>
      </w:r>
      <w:r w:rsidR="00043DE6">
        <w:rPr>
          <w:bCs/>
          <w:color w:val="000000"/>
          <w:sz w:val="22"/>
          <w:szCs w:val="22"/>
        </w:rPr>
        <w:fldChar w:fldCharType="begin"/>
      </w:r>
      <w:r w:rsidR="00B81DA3">
        <w:rPr>
          <w:bCs/>
          <w:color w:val="000000"/>
          <w:sz w:val="22"/>
          <w:szCs w:val="22"/>
        </w:rPr>
        <w:instrText xml:space="preserve"> ADDIN ZOTERO_ITEM CSL_CITATION {"citationID":"25289vd7r8","properties":{"formattedCitation":"{\\rtf \\super 22\\nosupersub{}}","plainCitation":"22"},"citationItems":[{"id":3,"uris":["http://zotero.org/users/1330146/items/3T8S3BSZ"],"uri":["http://zotero.org/users/1330146/items/3T8S3BSZ"],"itemData":{"id":3,"type":"article-journal","title":"Rapid molecular detection of tuberculosis and rifampin resistance","container-title":"The New England journal of medicine","page":"1005-1015","volume":"363","issue":"11","abstract":"BACKGROUND: Global control of tuberculosis is hampered by slow, insensitive diagnostic methods, particularly for the detection of drug-resistant forms and in patients with human immunodeficiency virus infection. Early detection is essential to reduce the death rate and interrupt transmission, but the complexity and infrastructure needs of sensitive methods limit their accessibility and effect. METHODS: We assessed the performance of Xpert MTB/RIF, an automated molecular test for Mycobacterium tuberculosis (MTB) and resistance to rifampin (RIF), with fully integrated sample processing in 1730 patients with suspected drug-sensitive or multidrug-resistant pulmonary tuberculosis. Eligible patients in Peru, Azerbaijan, South Africa, and India provided three sputum specimens each. Two specimens were processed with N-acetyl-L-cysteine and sodium hydroxide before microscopy, solid and liquid culture, and the MTB/RIF test, and one specimen was used for direct testing with microscopy and the MTB/RIF test. RESULTS: Among culture-positive patients, a single, direct MTB/RIF test identified 551 of 561 patients with smear-positive tuberculosis (98.2%) and 124 of 171 with smear-negative tuberculosis (72.5%). The test was specific in 604 of 609 patients without tuberculosis (99.2%). Among patients with smear-negative, culture-positive tuberculosis, the addition of a second MTB/RIF test increased sensitivity by 12.6 percentage points and a third by 5.1 percentage points, to a total of 90.2%. As compared with phenotypic drug-susceptibility testing, MTB/RIF testing correctly identified 200 of 205 patients (97.6%) with rifampin-resistant bacteria and 504 of 514 (98.1%) with rifampin-sensitive bacteria. Sequencing resolved all but two cases in favor of the MTB/RIF assay. CONCLUSIONS: The MTB/RIF test provided sensitive detection of tuberculosis and rifampin resistance directly from untreated sputum in less than 2 hours with minimal hands-on time. (Funded by the Foundation for Innovative New Diagnostics.)","note":"LR: 20110725; GR: AI52523/AI/NIAID NIH HHS/United States; GR: R42 AI052523-04/AI/NIAID NIH HHS/United States; JID: 0255562; 0 (Antitubercular Agents); 0 (Bacterial Proteins); 0 (rpoB protein, Mycobacterium tuberculosis); 13292-46-1 (Rifampin); CIN: N Engl J Med. 2011 Jan 13;364(2):182; author reply 184-5. PMID: 21226596; CIN: N Engl J Med. 2011 Jan 13;364(2):183; author reply 184-5. PMID: 21226594; CIN: N Engl J Med. 2011 Jan 13;364(2):184; author reply 184-5. PMID: 21226592; CIN: N Engl J Med. 2011 Jan 13;364(2):183-4; author reply 184-5. PMID: 21226593; CIN: N Engl J Med. 2011 Jan 13;364(2):183; author reply 184-5. PMID: 21226595; CIN: Evid Based Med. 2011 Feb;16(1):19. PMID: 21169626; CIN: N Engl J Med. 2010 Sep 9;363(11):1070-1. PMID: 20825320; NIHMS235517; OID: NLM: NIHMS235517; OID: NLM: PMC2947799; ppublish","language":"eng","author":[{"family":"Boehme","given":"C. C."},{"family":"Nabeta","given":"P."},{"family":"Hillemann","given":"D."},{"family":"Nicol","given":"M. P."},{"family":"Shenai","given":"S."},{"family":"Krapp","given":"F."},{"family":"Allen","given":"J."},{"family":"Tahirli","given":"R."},{"family":"Blakemore","given":"R."},{"family":"Rustomjee","given":"R."},{"family":"Milovic","given":"A."},{"family":"Jones","given":"M."},{"family":"O'Brien","given":"S. M."},{"family":"Persing","given":"D. H."},{"family":"Ruesch-Gerdes","given":"S."},{"family":"Gotuzzo","given":"E."},{"family":"Rodrigues","given":"C."},{"family":"Alland","given":"D."},{"family":"Perkins","given":"M. D."}],"issued":{"date-parts":[["2010",9,9]]}}}],"schema":"https://github.com/citation-style-language/schema/raw/master/csl-citation.json"} </w:instrText>
      </w:r>
      <w:r w:rsidR="00043DE6">
        <w:rPr>
          <w:bCs/>
          <w:color w:val="000000"/>
          <w:sz w:val="22"/>
          <w:szCs w:val="22"/>
        </w:rPr>
        <w:fldChar w:fldCharType="separate"/>
      </w:r>
      <w:r w:rsidR="00B81DA3" w:rsidRPr="00B81DA3">
        <w:rPr>
          <w:color w:val="000000"/>
          <w:sz w:val="22"/>
          <w:vertAlign w:val="superscript"/>
        </w:rPr>
        <w:t>22</w:t>
      </w:r>
      <w:r w:rsidR="00043DE6">
        <w:rPr>
          <w:bCs/>
          <w:color w:val="000000"/>
          <w:sz w:val="22"/>
          <w:szCs w:val="22"/>
        </w:rPr>
        <w:fldChar w:fldCharType="end"/>
      </w:r>
      <w:r w:rsidR="00043DE6">
        <w:rPr>
          <w:bCs/>
          <w:color w:val="000000"/>
          <w:sz w:val="22"/>
          <w:szCs w:val="22"/>
        </w:rPr>
        <w:t xml:space="preserve"> </w:t>
      </w:r>
    </w:p>
    <w:p w14:paraId="0446843B" w14:textId="77777777" w:rsidR="002D0B5F" w:rsidRDefault="002D0B5F" w:rsidP="00043DE6">
      <w:pPr>
        <w:ind w:left="720"/>
        <w:rPr>
          <w:bCs/>
          <w:color w:val="000000"/>
          <w:sz w:val="22"/>
          <w:szCs w:val="22"/>
        </w:rPr>
      </w:pPr>
    </w:p>
    <w:p w14:paraId="5D0281F1" w14:textId="5365D26D" w:rsidR="00B66359" w:rsidRDefault="00043DE6" w:rsidP="00043DE6">
      <w:pPr>
        <w:ind w:left="720"/>
        <w:rPr>
          <w:bCs/>
          <w:color w:val="000000"/>
          <w:sz w:val="22"/>
          <w:szCs w:val="22"/>
        </w:rPr>
      </w:pPr>
      <w:r>
        <w:rPr>
          <w:bCs/>
          <w:color w:val="000000"/>
          <w:sz w:val="22"/>
          <w:szCs w:val="22"/>
        </w:rPr>
        <w:t xml:space="preserve">Xpert is currently being implemented nationwide in South Africa; however, </w:t>
      </w:r>
      <w:r w:rsidR="002D0B5F">
        <w:rPr>
          <w:bCs/>
          <w:color w:val="000000"/>
          <w:sz w:val="22"/>
          <w:szCs w:val="22"/>
        </w:rPr>
        <w:t xml:space="preserve">despite the great promise the Xpert shows as a diagnostic tool, </w:t>
      </w:r>
      <w:r>
        <w:rPr>
          <w:bCs/>
          <w:color w:val="000000"/>
          <w:sz w:val="22"/>
          <w:szCs w:val="22"/>
        </w:rPr>
        <w:t xml:space="preserve">questions </w:t>
      </w:r>
      <w:r w:rsidR="00130463">
        <w:rPr>
          <w:bCs/>
          <w:color w:val="000000"/>
          <w:sz w:val="22"/>
          <w:szCs w:val="22"/>
        </w:rPr>
        <w:t>regarding implementation, training, and incorporation in diagnostic testing algorithms remain.</w:t>
      </w:r>
      <w:r w:rsidR="002D0B5F">
        <w:rPr>
          <w:bCs/>
          <w:color w:val="000000"/>
          <w:sz w:val="22"/>
          <w:szCs w:val="22"/>
        </w:rPr>
        <w:t xml:space="preserve">  These questions become more complex when focusing on the smaller scale of individual health facilities that have setting-specific challenges and differences in the drivers on the TB epidemic.</w:t>
      </w:r>
    </w:p>
    <w:p w14:paraId="1B044B6B" w14:textId="6FFC5E79" w:rsidR="00385115" w:rsidRPr="00A25844" w:rsidRDefault="00385115" w:rsidP="00A25844">
      <w:pPr>
        <w:rPr>
          <w:bCs/>
          <w:color w:val="000000"/>
          <w:sz w:val="22"/>
          <w:szCs w:val="22"/>
        </w:rPr>
      </w:pPr>
    </w:p>
    <w:p w14:paraId="2C45A521" w14:textId="73A709D5" w:rsidR="00385115" w:rsidRPr="00483E1A" w:rsidRDefault="00385115" w:rsidP="00483E1A">
      <w:pPr>
        <w:pStyle w:val="ListParagraph"/>
        <w:rPr>
          <w:b/>
          <w:bCs/>
          <w:color w:val="000000" w:themeColor="text1"/>
          <w:sz w:val="22"/>
          <w:szCs w:val="22"/>
          <w:u w:val="single"/>
        </w:rPr>
      </w:pPr>
      <w:r w:rsidRPr="003B08FD">
        <w:rPr>
          <w:b/>
          <w:bCs/>
          <w:color w:val="000000" w:themeColor="text1"/>
          <w:sz w:val="22"/>
          <w:szCs w:val="22"/>
          <w:u w:val="single"/>
        </w:rPr>
        <w:t xml:space="preserve">National Strategic Plan </w:t>
      </w:r>
      <w:r>
        <w:rPr>
          <w:b/>
          <w:bCs/>
          <w:color w:val="000000" w:themeColor="text1"/>
          <w:sz w:val="22"/>
          <w:szCs w:val="22"/>
          <w:u w:val="single"/>
        </w:rPr>
        <w:t>(NSP)</w:t>
      </w:r>
    </w:p>
    <w:p w14:paraId="06DCAD3F" w14:textId="60F119A7" w:rsidR="00385115" w:rsidRPr="003B08FD" w:rsidRDefault="00043DE6" w:rsidP="00D45782">
      <w:pPr>
        <w:ind w:left="720"/>
        <w:rPr>
          <w:b/>
          <w:bCs/>
          <w:color w:val="000000"/>
          <w:sz w:val="22"/>
          <w:szCs w:val="22"/>
          <w:u w:val="single"/>
        </w:rPr>
      </w:pPr>
      <w:r>
        <w:rPr>
          <w:bCs/>
          <w:color w:val="000000"/>
          <w:sz w:val="22"/>
          <w:szCs w:val="22"/>
        </w:rPr>
        <w:t xml:space="preserve">The South African National Department of Health began rolling out the </w:t>
      </w:r>
      <w:proofErr w:type="spellStart"/>
      <w:r>
        <w:rPr>
          <w:bCs/>
          <w:color w:val="000000"/>
          <w:sz w:val="22"/>
          <w:szCs w:val="22"/>
        </w:rPr>
        <w:t>GeneXpert</w:t>
      </w:r>
      <w:proofErr w:type="spellEnd"/>
      <w:r>
        <w:rPr>
          <w:bCs/>
          <w:color w:val="000000"/>
          <w:sz w:val="22"/>
          <w:szCs w:val="22"/>
        </w:rPr>
        <w:t xml:space="preserve"> rapid molecular testing system Xpert MTB/RIF (Xpert) assay in 2011.</w:t>
      </w:r>
      <w:r>
        <w:rPr>
          <w:bCs/>
          <w:color w:val="000000"/>
          <w:sz w:val="22"/>
          <w:szCs w:val="22"/>
        </w:rPr>
        <w:fldChar w:fldCharType="begin"/>
      </w:r>
      <w:r w:rsidR="00B81DA3">
        <w:rPr>
          <w:bCs/>
          <w:color w:val="000000"/>
          <w:sz w:val="22"/>
          <w:szCs w:val="22"/>
        </w:rPr>
        <w:instrText xml:space="preserve"> ADDIN ZOTERO_ITEM CSL_CITATION {"citationID":"1qj7b809a0","properties":{"formattedCitation":"{\\rtf \\super 23\\nosupersub{}}","plainCitation":"23"},"citationItems":[{"id":350,"uris":["http://zotero.org/users/1330146/items/CSWSMMM9"],"uri":["http://zotero.org/users/1330146/items/CSWSMMM9"],"itemData":{"id":350,"type":"report","title":"GeneXpert MTB/RIF Progress Report, July 2014","publisher":"National Health Laboratory Service","publisher-place":"South Africa","event-place":"South Africa","URL":"http://www.nhls.ac.za/assets/files/GeneXpert%20Progress%20Report%20July%202014_Final.pdf","author":[{"family":"National Health Laboratory Service","given":""}],"issued":{"date-parts":[["2014",7]]}}}],"schema":"https://github.com/citation-style-language/schema/raw/master/csl-citation.json"} </w:instrText>
      </w:r>
      <w:r>
        <w:rPr>
          <w:bCs/>
          <w:color w:val="000000"/>
          <w:sz w:val="22"/>
          <w:szCs w:val="22"/>
        </w:rPr>
        <w:fldChar w:fldCharType="separate"/>
      </w:r>
      <w:r w:rsidR="00B81DA3" w:rsidRPr="00B81DA3">
        <w:rPr>
          <w:color w:val="000000"/>
          <w:sz w:val="22"/>
          <w:vertAlign w:val="superscript"/>
        </w:rPr>
        <w:t>23</w:t>
      </w:r>
      <w:r>
        <w:rPr>
          <w:bCs/>
          <w:color w:val="000000"/>
          <w:sz w:val="22"/>
          <w:szCs w:val="22"/>
        </w:rPr>
        <w:fldChar w:fldCharType="end"/>
      </w:r>
      <w:r>
        <w:rPr>
          <w:bCs/>
          <w:color w:val="000000"/>
          <w:sz w:val="22"/>
          <w:szCs w:val="22"/>
        </w:rPr>
        <w:t xml:space="preserve"> Xpert is </w:t>
      </w:r>
      <w:r w:rsidR="00D45782">
        <w:rPr>
          <w:bCs/>
          <w:color w:val="000000"/>
          <w:sz w:val="22"/>
          <w:szCs w:val="22"/>
        </w:rPr>
        <w:t xml:space="preserve">now </w:t>
      </w:r>
      <w:r>
        <w:rPr>
          <w:bCs/>
          <w:color w:val="000000"/>
          <w:sz w:val="22"/>
          <w:szCs w:val="22"/>
        </w:rPr>
        <w:t xml:space="preserve">available in </w:t>
      </w:r>
      <w:r w:rsidR="00D45782">
        <w:rPr>
          <w:bCs/>
          <w:color w:val="000000"/>
          <w:sz w:val="22"/>
          <w:szCs w:val="22"/>
        </w:rPr>
        <w:t xml:space="preserve">all nine provinces of South Africa and with training and implementation </w:t>
      </w:r>
      <w:r w:rsidR="00130463">
        <w:rPr>
          <w:bCs/>
          <w:color w:val="000000"/>
          <w:sz w:val="22"/>
          <w:szCs w:val="22"/>
        </w:rPr>
        <w:t xml:space="preserve">is </w:t>
      </w:r>
      <w:r w:rsidR="00D45782">
        <w:rPr>
          <w:bCs/>
          <w:color w:val="000000"/>
          <w:sz w:val="22"/>
          <w:szCs w:val="22"/>
        </w:rPr>
        <w:t xml:space="preserve">still ongoing.  </w:t>
      </w:r>
      <w:r w:rsidR="00130463">
        <w:rPr>
          <w:bCs/>
          <w:color w:val="000000"/>
          <w:sz w:val="22"/>
          <w:szCs w:val="22"/>
        </w:rPr>
        <w:t>To continue with the critical efforts in TB control</w:t>
      </w:r>
      <w:r w:rsidR="00D45782">
        <w:rPr>
          <w:bCs/>
          <w:color w:val="000000"/>
          <w:sz w:val="22"/>
          <w:szCs w:val="22"/>
        </w:rPr>
        <w:t xml:space="preserve">, </w:t>
      </w:r>
      <w:r w:rsidR="003A2897">
        <w:rPr>
          <w:sz w:val="22"/>
          <w:szCs w:val="22"/>
        </w:rPr>
        <w:t xml:space="preserve">the </w:t>
      </w:r>
      <w:r w:rsidR="00D45782">
        <w:rPr>
          <w:sz w:val="22"/>
          <w:szCs w:val="22"/>
        </w:rPr>
        <w:t xml:space="preserve">South African National and the Western Cape Provincial </w:t>
      </w:r>
      <w:r w:rsidR="003A2897">
        <w:rPr>
          <w:sz w:val="22"/>
          <w:szCs w:val="22"/>
        </w:rPr>
        <w:t>2012-2016 Strategic Plan</w:t>
      </w:r>
      <w:r w:rsidR="00D45782">
        <w:rPr>
          <w:sz w:val="22"/>
          <w:szCs w:val="22"/>
        </w:rPr>
        <w:t>s</w:t>
      </w:r>
      <w:r w:rsidR="003A2897">
        <w:rPr>
          <w:sz w:val="22"/>
          <w:szCs w:val="22"/>
        </w:rPr>
        <w:t xml:space="preserve"> on HIV, STIs, and TB, the following areas were identified as research priorities</w:t>
      </w:r>
      <w:r w:rsidR="00D45782">
        <w:rPr>
          <w:bCs/>
          <w:color w:val="000000"/>
          <w:sz w:val="22"/>
          <w:szCs w:val="22"/>
        </w:rPr>
        <w:fldChar w:fldCharType="begin"/>
      </w:r>
      <w:r w:rsidR="00D45782">
        <w:rPr>
          <w:bCs/>
          <w:color w:val="000000"/>
          <w:sz w:val="22"/>
          <w:szCs w:val="22"/>
        </w:rPr>
        <w:instrText xml:space="preserve"> ADDIN ZOTERO_ITEM CSL_CITATION {"citationID":"llXu0SXY","properties":{"formattedCitation":"{\\rtf \\super 19,24\\nosupersub{}}","plainCitation":"19,24"},"citationItems":[{"id":342,"uris":["http://zotero.org/users/1330146/items/2JV63CFG"],"uri":["http://zotero.org/users/1330146/items/2JV63CFG"],"itemData":{"id":342,"type":"report","title":"Western Cape Provincial Strategic Plan on HIV/AIDS, STIs and TB, 2012-2016","publisher":"Western Cape Government Department of Health","publisher-place":"South Africa","event-place":"South Africa","URL":"http://www.westerncape.gov.za/assets/departments/health/provincial_strategic_plan_on_hiv_aids_stis_tb_2012_-_2016_-_15_june_2012.pdf","author":[{"family":"Western Cape Government Department of Health","given":""}],"issued":{"date-parts":[["2012"]]}}},{"id":346,"uris":["http://zotero.org/users/1330146/items/5V6MIFHV"],"uri":["http://zotero.org/users/1330146/items/5V6MIFHV"],"itemData":{"id":346,"type":"report","title":"South African National Strategic Plan on HIV, STIs, and TB, 2012-2016","publisher":"South African Ministry of Health","publisher-place":"South Africa","event-place":"South Africa","URL":"http://www.sanac.org.za/nsp/the-national-strategic-plan","author":[{"family":"South African Ministry of Health","given":""},{"family":"South African National AIDS Council","given":""}],"issued":{"date-parts":[["2012"]]}}}],"schema":"https://github.com/citation-style-language/schema/raw/master/csl-citation.json"} </w:instrText>
      </w:r>
      <w:r w:rsidR="00D45782">
        <w:rPr>
          <w:bCs/>
          <w:color w:val="000000"/>
          <w:sz w:val="22"/>
          <w:szCs w:val="22"/>
        </w:rPr>
        <w:fldChar w:fldCharType="separate"/>
      </w:r>
      <w:r w:rsidR="00D45782" w:rsidRPr="005B43D9">
        <w:rPr>
          <w:color w:val="000000"/>
          <w:sz w:val="22"/>
          <w:vertAlign w:val="superscript"/>
        </w:rPr>
        <w:t>19,24</w:t>
      </w:r>
      <w:r w:rsidR="00D45782">
        <w:rPr>
          <w:bCs/>
          <w:color w:val="000000"/>
          <w:sz w:val="22"/>
          <w:szCs w:val="22"/>
        </w:rPr>
        <w:fldChar w:fldCharType="end"/>
      </w:r>
      <w:r w:rsidR="003A2897">
        <w:rPr>
          <w:sz w:val="22"/>
          <w:szCs w:val="22"/>
        </w:rPr>
        <w:t>:</w:t>
      </w:r>
      <w:r w:rsidR="0090039C">
        <w:rPr>
          <w:sz w:val="22"/>
          <w:szCs w:val="22"/>
        </w:rPr>
        <w:t xml:space="preserve"> </w:t>
      </w:r>
      <w:r w:rsidR="003A2897">
        <w:rPr>
          <w:sz w:val="22"/>
          <w:szCs w:val="22"/>
        </w:rPr>
        <w:t xml:space="preserve"> </w:t>
      </w:r>
    </w:p>
    <w:p w14:paraId="658A454E" w14:textId="5D86D4E9" w:rsidR="00385115" w:rsidRDefault="00B829F1" w:rsidP="00385115">
      <w:pPr>
        <w:pStyle w:val="ListParagraph"/>
        <w:numPr>
          <w:ilvl w:val="1"/>
          <w:numId w:val="26"/>
        </w:numPr>
        <w:rPr>
          <w:bCs/>
          <w:color w:val="000000"/>
          <w:sz w:val="22"/>
          <w:szCs w:val="22"/>
        </w:rPr>
      </w:pPr>
      <w:r>
        <w:rPr>
          <w:bCs/>
          <w:color w:val="000000"/>
          <w:sz w:val="22"/>
          <w:szCs w:val="22"/>
        </w:rPr>
        <w:t>Reduce the number of new TB infections as well as the number of TB deaths by 50%</w:t>
      </w:r>
    </w:p>
    <w:p w14:paraId="63B24A4B" w14:textId="6DCEAC4A" w:rsidR="00C01A90" w:rsidRDefault="00C01A90" w:rsidP="00385115">
      <w:pPr>
        <w:pStyle w:val="ListParagraph"/>
        <w:numPr>
          <w:ilvl w:val="1"/>
          <w:numId w:val="26"/>
        </w:numPr>
        <w:rPr>
          <w:bCs/>
          <w:color w:val="000000"/>
          <w:sz w:val="22"/>
          <w:szCs w:val="22"/>
        </w:rPr>
      </w:pPr>
      <w:r>
        <w:rPr>
          <w:bCs/>
          <w:color w:val="000000"/>
          <w:sz w:val="22"/>
          <w:szCs w:val="22"/>
        </w:rPr>
        <w:t>Addressing the social and structural drivers of HIV, STI, and TB prevention, care and impact</w:t>
      </w:r>
    </w:p>
    <w:p w14:paraId="1BD8F8D4" w14:textId="2CB47378" w:rsidR="00C01A90" w:rsidRDefault="00C01A90" w:rsidP="00385115">
      <w:pPr>
        <w:pStyle w:val="ListParagraph"/>
        <w:numPr>
          <w:ilvl w:val="1"/>
          <w:numId w:val="26"/>
        </w:numPr>
        <w:rPr>
          <w:bCs/>
          <w:color w:val="000000"/>
          <w:sz w:val="22"/>
          <w:szCs w:val="22"/>
        </w:rPr>
      </w:pPr>
      <w:r>
        <w:rPr>
          <w:bCs/>
          <w:color w:val="000000"/>
          <w:sz w:val="22"/>
          <w:szCs w:val="22"/>
        </w:rPr>
        <w:t>Preventing new HIV, STI, and TB infections</w:t>
      </w:r>
    </w:p>
    <w:p w14:paraId="0A397F5B" w14:textId="0E61BAD2" w:rsidR="00BE238D" w:rsidRPr="003B08FD" w:rsidRDefault="00BE238D" w:rsidP="00385115">
      <w:pPr>
        <w:pStyle w:val="ListParagraph"/>
        <w:numPr>
          <w:ilvl w:val="1"/>
          <w:numId w:val="26"/>
        </w:numPr>
        <w:rPr>
          <w:bCs/>
          <w:color w:val="000000"/>
          <w:sz w:val="22"/>
          <w:szCs w:val="22"/>
        </w:rPr>
      </w:pPr>
      <w:r>
        <w:rPr>
          <w:bCs/>
          <w:color w:val="000000"/>
          <w:sz w:val="22"/>
          <w:szCs w:val="22"/>
        </w:rPr>
        <w:t>Sustaining health and wellness to ensure access to quality treatment, care and support services for those with HIV, STIs, and TB</w:t>
      </w:r>
    </w:p>
    <w:p w14:paraId="0491A884" w14:textId="77777777" w:rsidR="00385115" w:rsidRDefault="00385115" w:rsidP="003D6438">
      <w:pPr>
        <w:ind w:left="720"/>
        <w:rPr>
          <w:bCs/>
          <w:color w:val="000000"/>
          <w:sz w:val="22"/>
          <w:szCs w:val="22"/>
        </w:rPr>
      </w:pPr>
    </w:p>
    <w:p w14:paraId="2258C4CF" w14:textId="2808F9B4" w:rsidR="003D6438" w:rsidRDefault="003D6438" w:rsidP="003D6438">
      <w:pPr>
        <w:ind w:left="720"/>
        <w:rPr>
          <w:color w:val="000000"/>
          <w:sz w:val="22"/>
          <w:szCs w:val="22"/>
        </w:rPr>
      </w:pPr>
      <w:r>
        <w:rPr>
          <w:bCs/>
          <w:color w:val="000000"/>
          <w:sz w:val="22"/>
          <w:szCs w:val="22"/>
        </w:rPr>
        <w:t>A key component to each of these priority areas includes mitigating the transmission of TB, which can be achieved through e</w:t>
      </w:r>
      <w:r w:rsidRPr="003B08FD">
        <w:rPr>
          <w:color w:val="000000"/>
          <w:sz w:val="22"/>
          <w:szCs w:val="22"/>
        </w:rPr>
        <w:t>arly diagnosis and effective treatment of TB</w:t>
      </w:r>
      <w:r>
        <w:rPr>
          <w:color w:val="000000"/>
          <w:sz w:val="22"/>
          <w:szCs w:val="22"/>
        </w:rPr>
        <w:t>.</w:t>
      </w:r>
      <w:r w:rsidRPr="003B08FD">
        <w:rPr>
          <w:color w:val="000000"/>
          <w:sz w:val="22"/>
          <w:szCs w:val="22"/>
        </w:rPr>
        <w:t xml:space="preserve"> </w:t>
      </w:r>
    </w:p>
    <w:p w14:paraId="18DB8AE0" w14:textId="77777777" w:rsidR="003D6438" w:rsidRPr="003B08FD" w:rsidRDefault="003D6438" w:rsidP="003D6438">
      <w:pPr>
        <w:ind w:left="720"/>
        <w:rPr>
          <w:bCs/>
          <w:color w:val="000000"/>
          <w:sz w:val="22"/>
          <w:szCs w:val="22"/>
        </w:rPr>
      </w:pPr>
    </w:p>
    <w:p w14:paraId="62FA87FF" w14:textId="77777777" w:rsidR="00385115" w:rsidRDefault="00385115" w:rsidP="00385115">
      <w:pPr>
        <w:pStyle w:val="ListParagraph"/>
        <w:rPr>
          <w:b/>
          <w:bCs/>
          <w:color w:val="000000"/>
          <w:sz w:val="22"/>
          <w:szCs w:val="22"/>
          <w:u w:val="single"/>
        </w:rPr>
      </w:pPr>
      <w:r w:rsidRPr="003B08FD">
        <w:rPr>
          <w:b/>
          <w:bCs/>
          <w:color w:val="000000"/>
          <w:sz w:val="22"/>
          <w:szCs w:val="22"/>
          <w:u w:val="single"/>
        </w:rPr>
        <w:t xml:space="preserve">Implementation of the NSP </w:t>
      </w:r>
    </w:p>
    <w:p w14:paraId="51549DF3" w14:textId="75D53529" w:rsidR="00043DE6" w:rsidRPr="00B81DA3" w:rsidRDefault="00B81DA3" w:rsidP="00774C22">
      <w:pPr>
        <w:ind w:left="720"/>
        <w:rPr>
          <w:bCs/>
          <w:color w:val="000000"/>
          <w:sz w:val="22"/>
          <w:szCs w:val="22"/>
        </w:rPr>
      </w:pPr>
      <w:r>
        <w:rPr>
          <w:bCs/>
          <w:color w:val="000000"/>
          <w:sz w:val="22"/>
          <w:szCs w:val="22"/>
        </w:rPr>
        <w:t>Currently, Xpert assays are placed in 207 testing centers across South Africa.</w:t>
      </w:r>
      <w:r>
        <w:rPr>
          <w:bCs/>
          <w:color w:val="000000"/>
          <w:sz w:val="22"/>
          <w:szCs w:val="22"/>
        </w:rPr>
        <w:fldChar w:fldCharType="begin"/>
      </w:r>
      <w:r>
        <w:rPr>
          <w:bCs/>
          <w:color w:val="000000"/>
          <w:sz w:val="22"/>
          <w:szCs w:val="22"/>
        </w:rPr>
        <w:instrText xml:space="preserve"> ADDIN ZOTERO_ITEM CSL_CITATION {"citationID":"19ksubgsip","properties":{"formattedCitation":"{\\rtf \\super 23\\nosupersub{}}","plainCitation":"23"},"citationItems":[{"id":350,"uris":["http://zotero.org/users/1330146/items/CSWSMMM9"],"uri":["http://zotero.org/users/1330146/items/CSWSMMM9"],"itemData":{"id":350,"type":"report","title":"GeneXpert MTB/RIF Progress Report, July 2014","publisher":"National Health Laboratory Service","publisher-place":"South Africa","event-place":"South Africa","URL":"http://www.nhls.ac.za/assets/files/GeneXpert%20Progress%20Report%20July%202014_Final.pdf","author":[{"family":"National Health Laboratory Service","given":""}],"issued":{"date-parts":[["2014",7]]}}}],"schema":"https://github.com/citation-style-language/schema/raw/master/csl-citation.json"} </w:instrText>
      </w:r>
      <w:r>
        <w:rPr>
          <w:bCs/>
          <w:color w:val="000000"/>
          <w:sz w:val="22"/>
          <w:szCs w:val="22"/>
        </w:rPr>
        <w:fldChar w:fldCharType="separate"/>
      </w:r>
      <w:r w:rsidRPr="00B81DA3">
        <w:rPr>
          <w:color w:val="000000"/>
          <w:sz w:val="22"/>
          <w:vertAlign w:val="superscript"/>
        </w:rPr>
        <w:t>23</w:t>
      </w:r>
      <w:r>
        <w:rPr>
          <w:bCs/>
          <w:color w:val="000000"/>
          <w:sz w:val="22"/>
          <w:szCs w:val="22"/>
        </w:rPr>
        <w:fldChar w:fldCharType="end"/>
      </w:r>
      <w:r>
        <w:rPr>
          <w:bCs/>
          <w:color w:val="000000"/>
          <w:sz w:val="22"/>
          <w:szCs w:val="22"/>
        </w:rPr>
        <w:t xml:space="preserve"> </w:t>
      </w:r>
      <w:r w:rsidR="00043DE6">
        <w:rPr>
          <w:bCs/>
          <w:color w:val="000000"/>
          <w:sz w:val="22"/>
          <w:szCs w:val="22"/>
        </w:rPr>
        <w:t>In the Western Cape Province in 2013, there were 131,349 tests performed using Xpert with 15.4% detecting mycobacterium tuberculosis and 5.0% detecting rifampin resistance.</w:t>
      </w:r>
      <w:r w:rsidR="00043DE6">
        <w:rPr>
          <w:bCs/>
          <w:color w:val="000000"/>
          <w:sz w:val="22"/>
          <w:szCs w:val="22"/>
        </w:rPr>
        <w:fldChar w:fldCharType="begin"/>
      </w:r>
      <w:r>
        <w:rPr>
          <w:bCs/>
          <w:color w:val="000000"/>
          <w:sz w:val="22"/>
          <w:szCs w:val="22"/>
        </w:rPr>
        <w:instrText xml:space="preserve"> ADDIN ZOTERO_ITEM CSL_CITATION {"citationID":"1svd1q30ii","properties":{"formattedCitation":"{\\rtf \\super 23\\nosupersub{}}","plainCitation":"23"},"citationItems":[{"id":350,"uris":["http://zotero.org/users/1330146/items/CSWSMMM9"],"uri":["http://zotero.org/users/1330146/items/CSWSMMM9"],"itemData":{"id":350,"type":"report","title":"GeneXpert MTB/RIF Progress Report, July 2014","publisher":"National Health Laboratory Service","publisher-place":"South Africa","event-place":"South Africa","URL":"http://www.nhls.ac.za/assets/files/GeneXpert%20Progress%20Report%20July%202014_Final.pdf","author":[{"family":"National Health Laboratory Service","given":""}],"issued":{"date-parts":[["2014",7]]}}}],"schema":"https://github.com/citation-style-language/schema/raw/master/csl-citation.json"} </w:instrText>
      </w:r>
      <w:r w:rsidR="00043DE6">
        <w:rPr>
          <w:bCs/>
          <w:color w:val="000000"/>
          <w:sz w:val="22"/>
          <w:szCs w:val="22"/>
        </w:rPr>
        <w:fldChar w:fldCharType="separate"/>
      </w:r>
      <w:r w:rsidRPr="00B81DA3">
        <w:rPr>
          <w:color w:val="000000"/>
          <w:sz w:val="22"/>
          <w:vertAlign w:val="superscript"/>
        </w:rPr>
        <w:t>23</w:t>
      </w:r>
      <w:r w:rsidR="00043DE6">
        <w:rPr>
          <w:bCs/>
          <w:color w:val="000000"/>
          <w:sz w:val="22"/>
          <w:szCs w:val="22"/>
        </w:rPr>
        <w:fldChar w:fldCharType="end"/>
      </w:r>
      <w:r w:rsidR="00043DE6">
        <w:rPr>
          <w:bCs/>
          <w:color w:val="000000"/>
          <w:sz w:val="22"/>
          <w:szCs w:val="22"/>
        </w:rPr>
        <w:t xml:space="preserve"> </w:t>
      </w:r>
      <w:r w:rsidR="00130463">
        <w:rPr>
          <w:bCs/>
          <w:color w:val="000000"/>
          <w:sz w:val="22"/>
          <w:szCs w:val="22"/>
        </w:rPr>
        <w:t xml:space="preserve">However, questions </w:t>
      </w:r>
      <w:r w:rsidR="002D0B5F">
        <w:rPr>
          <w:bCs/>
          <w:color w:val="000000"/>
          <w:sz w:val="22"/>
          <w:szCs w:val="22"/>
        </w:rPr>
        <w:t>persist</w:t>
      </w:r>
      <w:r w:rsidR="00130463">
        <w:rPr>
          <w:bCs/>
          <w:color w:val="000000"/>
          <w:sz w:val="22"/>
          <w:szCs w:val="22"/>
        </w:rPr>
        <w:t xml:space="preserve"> as to where </w:t>
      </w:r>
      <w:r w:rsidR="002D0B5F">
        <w:rPr>
          <w:bCs/>
          <w:color w:val="000000"/>
          <w:sz w:val="22"/>
          <w:szCs w:val="22"/>
        </w:rPr>
        <w:t>Xpert</w:t>
      </w:r>
      <w:r w:rsidR="00130463">
        <w:rPr>
          <w:bCs/>
          <w:color w:val="000000"/>
          <w:sz w:val="22"/>
          <w:szCs w:val="22"/>
        </w:rPr>
        <w:t xml:space="preserve"> should be implemented</w:t>
      </w:r>
      <w:r w:rsidR="002D0B5F">
        <w:rPr>
          <w:bCs/>
          <w:color w:val="000000"/>
          <w:sz w:val="22"/>
          <w:szCs w:val="22"/>
        </w:rPr>
        <w:t>,</w:t>
      </w:r>
      <w:r w:rsidR="00130463">
        <w:rPr>
          <w:bCs/>
          <w:color w:val="000000"/>
          <w:sz w:val="22"/>
          <w:szCs w:val="22"/>
        </w:rPr>
        <w:t xml:space="preserve"> how to best incorporate Xpert testing into </w:t>
      </w:r>
      <w:r w:rsidR="002D0B5F">
        <w:rPr>
          <w:bCs/>
          <w:color w:val="000000"/>
          <w:sz w:val="22"/>
          <w:szCs w:val="22"/>
        </w:rPr>
        <w:t xml:space="preserve">the </w:t>
      </w:r>
      <w:r w:rsidR="00130463">
        <w:rPr>
          <w:bCs/>
          <w:color w:val="000000"/>
          <w:sz w:val="22"/>
          <w:szCs w:val="22"/>
        </w:rPr>
        <w:t>existing diagnostic algorithms</w:t>
      </w:r>
      <w:r w:rsidR="002D0B5F">
        <w:rPr>
          <w:bCs/>
          <w:color w:val="000000"/>
          <w:sz w:val="22"/>
          <w:szCs w:val="22"/>
        </w:rPr>
        <w:t>, and how to adapt the implementation to address setting-specific challenges</w:t>
      </w:r>
      <w:r w:rsidR="00130463">
        <w:rPr>
          <w:bCs/>
          <w:color w:val="000000"/>
          <w:sz w:val="22"/>
          <w:szCs w:val="22"/>
        </w:rPr>
        <w:t>.</w:t>
      </w:r>
      <w:r w:rsidR="002D0B5F">
        <w:rPr>
          <w:bCs/>
          <w:color w:val="000000"/>
          <w:sz w:val="22"/>
          <w:szCs w:val="22"/>
        </w:rPr>
        <w:t xml:space="preserve">  </w:t>
      </w:r>
    </w:p>
    <w:p w14:paraId="7B672F91" w14:textId="77777777" w:rsidR="00385115" w:rsidRPr="003B08FD" w:rsidRDefault="00385115" w:rsidP="00385115">
      <w:pPr>
        <w:pStyle w:val="ListParagraph"/>
        <w:rPr>
          <w:b/>
          <w:bCs/>
          <w:color w:val="000000"/>
          <w:sz w:val="22"/>
          <w:szCs w:val="22"/>
          <w:u w:val="single"/>
        </w:rPr>
      </w:pPr>
    </w:p>
    <w:p w14:paraId="4098D91E" w14:textId="77777777" w:rsidR="00385115" w:rsidRPr="003B08FD" w:rsidRDefault="00385115" w:rsidP="00385115">
      <w:pPr>
        <w:pStyle w:val="ListParagraph"/>
        <w:rPr>
          <w:b/>
          <w:bCs/>
          <w:color w:val="000000"/>
          <w:sz w:val="22"/>
          <w:szCs w:val="22"/>
          <w:u w:val="single"/>
        </w:rPr>
      </w:pPr>
      <w:r w:rsidRPr="003B08FD">
        <w:rPr>
          <w:b/>
          <w:bCs/>
          <w:color w:val="000000"/>
          <w:sz w:val="22"/>
          <w:szCs w:val="22"/>
          <w:u w:val="single"/>
        </w:rPr>
        <w:t xml:space="preserve">Funding request justification </w:t>
      </w:r>
    </w:p>
    <w:p w14:paraId="42CE2F16" w14:textId="340C5D46" w:rsidR="00385115" w:rsidRPr="000C55B3" w:rsidRDefault="00385115" w:rsidP="00F63685">
      <w:pPr>
        <w:pStyle w:val="ListParagraph"/>
        <w:rPr>
          <w:sz w:val="22"/>
          <w:szCs w:val="22"/>
        </w:rPr>
      </w:pPr>
      <w:r>
        <w:rPr>
          <w:sz w:val="22"/>
          <w:szCs w:val="22"/>
        </w:rPr>
        <w:t xml:space="preserve">The objective of this funding request is to scale-up the </w:t>
      </w:r>
      <w:r w:rsidR="00774C22">
        <w:rPr>
          <w:sz w:val="22"/>
          <w:szCs w:val="22"/>
        </w:rPr>
        <w:t>TB diagnostic testing capacity in Primary-Care Health Center ABC in Cape Town in the Western Cape</w:t>
      </w:r>
      <w:r>
        <w:rPr>
          <w:sz w:val="22"/>
          <w:szCs w:val="22"/>
        </w:rPr>
        <w:t>,</w:t>
      </w:r>
      <w:r w:rsidR="00F63685">
        <w:rPr>
          <w:sz w:val="22"/>
          <w:szCs w:val="22"/>
        </w:rPr>
        <w:t xml:space="preserve"> South Africa. </w:t>
      </w:r>
      <w:r>
        <w:rPr>
          <w:sz w:val="22"/>
          <w:szCs w:val="22"/>
        </w:rPr>
        <w:t xml:space="preserve"> </w:t>
      </w:r>
      <w:r w:rsidR="00F63685">
        <w:rPr>
          <w:sz w:val="22"/>
          <w:szCs w:val="22"/>
        </w:rPr>
        <w:t>S</w:t>
      </w:r>
      <w:r>
        <w:rPr>
          <w:sz w:val="22"/>
          <w:szCs w:val="22"/>
        </w:rPr>
        <w:t>pecifically</w:t>
      </w:r>
      <w:r w:rsidR="00F63685">
        <w:rPr>
          <w:sz w:val="22"/>
          <w:szCs w:val="22"/>
        </w:rPr>
        <w:t>, this funding is needed</w:t>
      </w:r>
      <w:r>
        <w:rPr>
          <w:sz w:val="22"/>
          <w:szCs w:val="22"/>
        </w:rPr>
        <w:t xml:space="preserve"> to improve access to TB diagnostic testing and treatment services </w:t>
      </w:r>
      <w:r w:rsidR="00F63685">
        <w:rPr>
          <w:sz w:val="22"/>
          <w:szCs w:val="22"/>
        </w:rPr>
        <w:t xml:space="preserve">in this health center </w:t>
      </w:r>
      <w:r>
        <w:rPr>
          <w:sz w:val="22"/>
          <w:szCs w:val="22"/>
        </w:rPr>
        <w:t xml:space="preserve">by improving laboratory capacity for rapid diagnosis of TB using the Xpert MTB/RIF assay.  </w:t>
      </w:r>
      <w:r w:rsidR="00F63685">
        <w:rPr>
          <w:sz w:val="22"/>
          <w:szCs w:val="22"/>
        </w:rPr>
        <w:t>With a TB incidence rate of 1622 per 100,000, 3.3% prevalence of MDR-TB among new cases, and 76.1% TB/HIV co-infection rate, Primary-Care Health Center ABC</w:t>
      </w:r>
      <w:r w:rsidR="00F63685" w:rsidRPr="000C55B3">
        <w:rPr>
          <w:sz w:val="22"/>
          <w:szCs w:val="22"/>
        </w:rPr>
        <w:t xml:space="preserve"> </w:t>
      </w:r>
      <w:r w:rsidR="00F63685">
        <w:rPr>
          <w:sz w:val="22"/>
          <w:szCs w:val="22"/>
        </w:rPr>
        <w:t xml:space="preserve">is responding to patient needs that represent a greater TB burden than that observed in the country overall.  It is critical that we </w:t>
      </w:r>
      <w:r w:rsidRPr="000C55B3">
        <w:rPr>
          <w:sz w:val="22"/>
          <w:szCs w:val="22"/>
        </w:rPr>
        <w:t>increase the number of patients receiving timely and effective treatment</w:t>
      </w:r>
      <w:r w:rsidR="00DB2615">
        <w:rPr>
          <w:sz w:val="22"/>
          <w:szCs w:val="22"/>
        </w:rPr>
        <w:t xml:space="preserve"> by improving our diagnostic capabilities in order to reduce</w:t>
      </w:r>
      <w:r w:rsidRPr="000C55B3">
        <w:rPr>
          <w:sz w:val="22"/>
          <w:szCs w:val="22"/>
        </w:rPr>
        <w:t xml:space="preserve"> the burden of TB transmission </w:t>
      </w:r>
      <w:r w:rsidR="00DB2615">
        <w:rPr>
          <w:sz w:val="22"/>
          <w:szCs w:val="22"/>
        </w:rPr>
        <w:t xml:space="preserve">both within our facility, community, and country. </w:t>
      </w:r>
      <w:r w:rsidRPr="000C55B3">
        <w:rPr>
          <w:sz w:val="22"/>
          <w:szCs w:val="22"/>
        </w:rPr>
        <w:t xml:space="preserve"> </w:t>
      </w:r>
      <w:r w:rsidR="00DB2615">
        <w:rPr>
          <w:sz w:val="22"/>
          <w:szCs w:val="22"/>
        </w:rPr>
        <w:t>However, it is unclear how best to maximize the</w:t>
      </w:r>
      <w:r w:rsidRPr="000C55B3">
        <w:rPr>
          <w:sz w:val="22"/>
          <w:szCs w:val="22"/>
        </w:rPr>
        <w:t xml:space="preserve"> impact of implementing </w:t>
      </w:r>
      <w:r w:rsidR="00DB2615">
        <w:rPr>
          <w:sz w:val="22"/>
          <w:szCs w:val="22"/>
        </w:rPr>
        <w:t>Xpert in our facility and whether Xpert</w:t>
      </w:r>
      <w:r w:rsidRPr="000C55B3">
        <w:rPr>
          <w:sz w:val="22"/>
          <w:szCs w:val="22"/>
        </w:rPr>
        <w:t xml:space="preserve"> will </w:t>
      </w:r>
      <w:r w:rsidR="00DB2615">
        <w:rPr>
          <w:sz w:val="22"/>
          <w:szCs w:val="22"/>
        </w:rPr>
        <w:t xml:space="preserve">be productive if it </w:t>
      </w:r>
      <w:r w:rsidRPr="000C55B3">
        <w:rPr>
          <w:sz w:val="22"/>
          <w:szCs w:val="22"/>
        </w:rPr>
        <w:t xml:space="preserve">not implemented as </w:t>
      </w:r>
      <w:r w:rsidR="00DB2615">
        <w:rPr>
          <w:sz w:val="22"/>
          <w:szCs w:val="22"/>
        </w:rPr>
        <w:t xml:space="preserve">a </w:t>
      </w:r>
      <w:r w:rsidRPr="000C55B3">
        <w:rPr>
          <w:sz w:val="22"/>
          <w:szCs w:val="22"/>
        </w:rPr>
        <w:t xml:space="preserve">point-of-care testing (POCT) program whereby results are used for rapid, same-day treatment initiation.  </w:t>
      </w:r>
    </w:p>
    <w:p w14:paraId="7AF13B00" w14:textId="77777777" w:rsidR="00385115" w:rsidRPr="003B08FD" w:rsidRDefault="00385115" w:rsidP="00385115">
      <w:pPr>
        <w:pStyle w:val="ListParagraph"/>
        <w:rPr>
          <w:sz w:val="22"/>
          <w:szCs w:val="22"/>
        </w:rPr>
      </w:pPr>
    </w:p>
    <w:p w14:paraId="751E64CB" w14:textId="12FA49E9" w:rsidR="008C19B9" w:rsidRPr="00385115" w:rsidRDefault="00385115" w:rsidP="00385115">
      <w:pPr>
        <w:pStyle w:val="ListParagraph"/>
        <w:rPr>
          <w:sz w:val="22"/>
          <w:szCs w:val="22"/>
        </w:rPr>
      </w:pPr>
      <w:r w:rsidRPr="003B08FD">
        <w:rPr>
          <w:sz w:val="22"/>
          <w:szCs w:val="22"/>
        </w:rPr>
        <w:t xml:space="preserve">To explore the potential impact of implementation of Xpert under different conditions within </w:t>
      </w:r>
      <w:r w:rsidR="009E570B">
        <w:rPr>
          <w:sz w:val="22"/>
          <w:szCs w:val="22"/>
        </w:rPr>
        <w:t>Primary-Care Health Center ABC</w:t>
      </w:r>
      <w:r w:rsidRPr="003B08FD">
        <w:rPr>
          <w:sz w:val="22"/>
          <w:szCs w:val="22"/>
        </w:rPr>
        <w:t>, the FlexDx TB Model</w:t>
      </w:r>
      <w:r w:rsidRPr="003B08FD">
        <w:rPr>
          <w:sz w:val="22"/>
          <w:szCs w:val="22"/>
        </w:rPr>
        <w:fldChar w:fldCharType="begin"/>
      </w:r>
      <w:r w:rsidR="00236444">
        <w:rPr>
          <w:sz w:val="22"/>
          <w:szCs w:val="22"/>
        </w:rPr>
        <w:instrText xml:space="preserve"> ADDIN ZOTERO_ITEM CSL_CITATION {"citationID":"u2gQL70O","properties":{"formattedCitation":"{\\rtf \\super 16,17\\nosupersub{}}","plainCitation":"16,17"},"citationItems":[{"id":328,"uris":["http://zotero.org/users/1330146/items/5FX5VD2X"],"uri":["http://zotero.org/users/1330146/items/5FX5VD2X"],"itemData":{"id":328,"type":"book","title":"FlexDx: Xpert Scale-Up, A user-friendly open source transmission model of TB","publisher":"Johns Hopkins Bloomberg School of Public Health","publisher-place":"Baltimore, MD, USA","version":"0.3","event-place":"Baltimore, MD, USA","URL":"https://flexdx2.modeltb.org","shortTitle":"FlexDx TB Model","issued":{"date-parts":[["2014"]]},"accessed":{"date-parts":[["2014",9,22]]}}},{"id":326,"uris":["http://zotero.org/users/1330146/items/2X9SVA6B"],"uri":["http://zotero.org/users/1330146/items/2X9SVA6B"],"itemData":{"id":326,"type":"article-journal","title":"A user-friendly, open-source tool to project impact and cost of diagnostic tests for tuberculosis","container-title":"eLife","page":"e02565","source":"elifesciences.org","abstract":"Most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 To Top\nMost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conditions.","URL":"http://elifesciences.org/content/early/2014/06/04/eLife.02565","DOI":"10.7554/eLife.02565","ISSN":"2050-084X","note":"Most existing models of infectious diseases, including tuberculosis (TB), do not allow end-users to customize results to local conditions. We created a dynamic transmission model to project TB incidence, TB mortality, multidrug-resistant (MDR) TB prevalence, and incremental costs over five years after scale-up of nine alternative diagnostic strategies including combinations of sputum smear microscopy, Xpert MTB/RIF, microcolony-based culture, and same-day diagnosis. We developed a corresponding web-based interface that allows users to specify local costs and epidemiology. Full model code - including the ability to change any input parameter - is also included. The impact of improved diagnostic testing was greater for mortality and MDR-TB prevalence than TB incidence, and was maximized in high-incidence, low-HIV settings. More costly interventions generally had greater impact. In settings with little capacity for up-front investment, same-day microscopy had greatest impact on TB incidence and became cost-saving within five years if feasible to deliver at $10/test. In settings where more initial investment was possible, population-level scale-up of either Xpert MTB/RIF or microcolony-based culture offered substantially greater benefits, often averting ten times more TB cases than narrowly-targeted diagnostic strategies at minimal incremental long-term cost. Where containing MDR-TB is the overriding concern, Xpert for smear-positives has reasonable impact on MDR-TB incidence, but at substantial price and little impact on overall TB incidence and mortality. This novel, user-friendly modeling framework improves decision-makers' ability to evaluate the impact of TB diagnostic strategies, accounting for local conditions.","journalAbbreviation":"eLife Sciences","language":"en","author":[{"family":"Dowdy","given":"David W."},{"family":"Andrews","given":"Jason R."},{"family":"Dodd","given":"Peter J."},{"family":"Gilman","given":"Robert H."}],"issued":{"date-parts":[["2014",6,4]]},"accessed":{"date-parts":[["2014",9,22]]}}}],"schema":"https://github.com/citation-style-language/schema/raw/master/csl-citation.json"} </w:instrText>
      </w:r>
      <w:r w:rsidRPr="003B08FD">
        <w:rPr>
          <w:sz w:val="22"/>
          <w:szCs w:val="22"/>
        </w:rPr>
        <w:fldChar w:fldCharType="separate"/>
      </w:r>
      <w:r w:rsidRPr="00200D86">
        <w:rPr>
          <w:sz w:val="22"/>
          <w:vertAlign w:val="superscript"/>
        </w:rPr>
        <w:t>16,17</w:t>
      </w:r>
      <w:r w:rsidRPr="003B08FD">
        <w:rPr>
          <w:sz w:val="22"/>
          <w:szCs w:val="22"/>
        </w:rPr>
        <w:fldChar w:fldCharType="end"/>
      </w:r>
      <w:r w:rsidRPr="003B08FD">
        <w:rPr>
          <w:sz w:val="22"/>
          <w:szCs w:val="22"/>
        </w:rPr>
        <w:t xml:space="preserve"> </w:t>
      </w:r>
      <w:r>
        <w:rPr>
          <w:sz w:val="22"/>
          <w:szCs w:val="22"/>
        </w:rPr>
        <w:t xml:space="preserve">was used </w:t>
      </w:r>
      <w:r w:rsidRPr="003B08FD">
        <w:rPr>
          <w:sz w:val="22"/>
          <w:szCs w:val="22"/>
        </w:rPr>
        <w:t xml:space="preserve">to estimate the projected impact of nine different diagnostic strategies for implementation and scale-up of Xpert.  </w:t>
      </w:r>
      <w:r>
        <w:rPr>
          <w:sz w:val="22"/>
          <w:szCs w:val="22"/>
        </w:rPr>
        <w:t>The strategies include: 0) sputum smear microscopy for all patients (baseline); sputum smear for all patients plus: 1</w:t>
      </w:r>
      <w:r w:rsidRPr="000C55B3">
        <w:rPr>
          <w:sz w:val="22"/>
          <w:szCs w:val="22"/>
        </w:rPr>
        <w:t>)</w:t>
      </w:r>
      <w:r>
        <w:rPr>
          <w:sz w:val="22"/>
          <w:szCs w:val="22"/>
        </w:rPr>
        <w:t xml:space="preserve"> </w:t>
      </w:r>
      <w:r w:rsidRPr="000C55B3">
        <w:rPr>
          <w:sz w:val="22"/>
          <w:szCs w:val="22"/>
        </w:rPr>
        <w:t>Xpert for smear-pos</w:t>
      </w:r>
      <w:r>
        <w:rPr>
          <w:sz w:val="22"/>
          <w:szCs w:val="22"/>
        </w:rPr>
        <w:t xml:space="preserve">itive patients, 2) Xpert for HIV-infected individuals, 3) only </w:t>
      </w:r>
      <w:r w:rsidRPr="000C55B3">
        <w:rPr>
          <w:sz w:val="22"/>
          <w:szCs w:val="22"/>
        </w:rPr>
        <w:t>Xpert for previously treated</w:t>
      </w:r>
      <w:r>
        <w:rPr>
          <w:sz w:val="22"/>
          <w:szCs w:val="22"/>
        </w:rPr>
        <w:t xml:space="preserve"> patients, 4)</w:t>
      </w:r>
      <w:r w:rsidRPr="000C55B3">
        <w:rPr>
          <w:sz w:val="22"/>
          <w:szCs w:val="22"/>
        </w:rPr>
        <w:t xml:space="preserve"> Xpert for </w:t>
      </w:r>
      <w:r>
        <w:rPr>
          <w:sz w:val="22"/>
          <w:szCs w:val="22"/>
        </w:rPr>
        <w:t>smear negative</w:t>
      </w:r>
      <w:r w:rsidRPr="000C55B3">
        <w:rPr>
          <w:sz w:val="22"/>
          <w:szCs w:val="22"/>
        </w:rPr>
        <w:t xml:space="preserve"> HIV</w:t>
      </w:r>
      <w:r>
        <w:rPr>
          <w:sz w:val="22"/>
          <w:szCs w:val="22"/>
        </w:rPr>
        <w:t>-infected patients</w:t>
      </w:r>
      <w:r w:rsidRPr="000C55B3">
        <w:rPr>
          <w:sz w:val="22"/>
          <w:szCs w:val="22"/>
        </w:rPr>
        <w:t xml:space="preserve"> or prev</w:t>
      </w:r>
      <w:r>
        <w:rPr>
          <w:sz w:val="22"/>
          <w:szCs w:val="22"/>
        </w:rPr>
        <w:t xml:space="preserve">iously treated patients, 5) </w:t>
      </w:r>
      <w:r w:rsidRPr="000C55B3">
        <w:rPr>
          <w:sz w:val="22"/>
          <w:szCs w:val="22"/>
        </w:rPr>
        <w:t>Xpert for all HIV</w:t>
      </w:r>
      <w:r>
        <w:rPr>
          <w:sz w:val="22"/>
          <w:szCs w:val="22"/>
        </w:rPr>
        <w:t>-infected patients</w:t>
      </w:r>
      <w:r w:rsidRPr="000C55B3">
        <w:rPr>
          <w:sz w:val="22"/>
          <w:szCs w:val="22"/>
        </w:rPr>
        <w:t xml:space="preserve"> </w:t>
      </w:r>
      <w:r>
        <w:rPr>
          <w:sz w:val="22"/>
          <w:szCs w:val="22"/>
        </w:rPr>
        <w:t xml:space="preserve">(regardless of smear status) </w:t>
      </w:r>
      <w:r w:rsidRPr="000C55B3">
        <w:rPr>
          <w:sz w:val="22"/>
          <w:szCs w:val="22"/>
        </w:rPr>
        <w:t>or prev</w:t>
      </w:r>
      <w:r>
        <w:rPr>
          <w:sz w:val="22"/>
          <w:szCs w:val="22"/>
        </w:rPr>
        <w:t xml:space="preserve">iously treated patients, 6) Xpert only for smear </w:t>
      </w:r>
      <w:r w:rsidRPr="000C55B3">
        <w:rPr>
          <w:sz w:val="22"/>
          <w:szCs w:val="22"/>
        </w:rPr>
        <w:t>negative</w:t>
      </w:r>
      <w:r>
        <w:rPr>
          <w:sz w:val="22"/>
          <w:szCs w:val="22"/>
        </w:rPr>
        <w:t xml:space="preserve">, 7) </w:t>
      </w:r>
      <w:r w:rsidRPr="007D28C2">
        <w:rPr>
          <w:sz w:val="22"/>
          <w:szCs w:val="22"/>
        </w:rPr>
        <w:t>Xpert for all</w:t>
      </w:r>
      <w:r>
        <w:rPr>
          <w:sz w:val="22"/>
          <w:szCs w:val="22"/>
        </w:rPr>
        <w:t xml:space="preserve"> patients with symptoms, and 8)</w:t>
      </w:r>
      <w:r w:rsidRPr="000C55B3">
        <w:rPr>
          <w:sz w:val="22"/>
          <w:szCs w:val="22"/>
        </w:rPr>
        <w:t xml:space="preserve"> </w:t>
      </w:r>
      <w:proofErr w:type="gramStart"/>
      <w:r w:rsidRPr="000C55B3">
        <w:rPr>
          <w:sz w:val="22"/>
          <w:szCs w:val="22"/>
        </w:rPr>
        <w:t>Xpert for all</w:t>
      </w:r>
      <w:r>
        <w:rPr>
          <w:sz w:val="22"/>
          <w:szCs w:val="22"/>
        </w:rPr>
        <w:t xml:space="preserve"> </w:t>
      </w:r>
      <w:r>
        <w:rPr>
          <w:sz w:val="22"/>
          <w:szCs w:val="22"/>
          <w:lang w:eastAsia="ja-JP"/>
        </w:rPr>
        <w:t>patients with TB symptoms with</w:t>
      </w:r>
      <w:r w:rsidRPr="004959FA">
        <w:rPr>
          <w:sz w:val="22"/>
          <w:szCs w:val="22"/>
          <w:lang w:eastAsia="ja-JP"/>
        </w:rPr>
        <w:t xml:space="preserve"> the ability to provide</w:t>
      </w:r>
      <w:r>
        <w:rPr>
          <w:sz w:val="22"/>
          <w:szCs w:val="22"/>
          <w:lang w:eastAsia="ja-JP"/>
        </w:rPr>
        <w:t xml:space="preserve"> same-day</w:t>
      </w:r>
      <w:r w:rsidRPr="004959FA">
        <w:rPr>
          <w:sz w:val="22"/>
          <w:szCs w:val="22"/>
          <w:lang w:eastAsia="ja-JP"/>
        </w:rPr>
        <w:t xml:space="preserve"> results to patients in the same clinical encounter</w:t>
      </w:r>
      <w:r>
        <w:rPr>
          <w:sz w:val="22"/>
          <w:szCs w:val="22"/>
          <w:lang w:eastAsia="ja-JP"/>
        </w:rPr>
        <w:t>.</w:t>
      </w:r>
      <w:proofErr w:type="gramEnd"/>
    </w:p>
    <w:p w14:paraId="2A0DA307" w14:textId="1808B944" w:rsidR="008C19B9" w:rsidRDefault="008C19B9" w:rsidP="005E4DF5"/>
    <w:p w14:paraId="21255AB1" w14:textId="49952F2E" w:rsidR="00385115" w:rsidRPr="003B08FD" w:rsidRDefault="00385115" w:rsidP="00385115">
      <w:pPr>
        <w:pStyle w:val="ListParagraph"/>
        <w:rPr>
          <w:sz w:val="22"/>
          <w:szCs w:val="22"/>
        </w:rPr>
      </w:pPr>
      <w:r>
        <w:rPr>
          <w:sz w:val="22"/>
          <w:szCs w:val="22"/>
        </w:rPr>
        <w:t xml:space="preserve">The following parameter estimates based on WHO country estimates for </w:t>
      </w:r>
      <w:r w:rsidR="009E570B">
        <w:rPr>
          <w:sz w:val="22"/>
          <w:szCs w:val="22"/>
        </w:rPr>
        <w:t>South Africa and estimates from the literature</w:t>
      </w:r>
      <w:r w:rsidR="005376BF">
        <w:rPr>
          <w:sz w:val="22"/>
          <w:szCs w:val="22"/>
        </w:rPr>
        <w:fldChar w:fldCharType="begin"/>
      </w:r>
      <w:r w:rsidR="005376BF">
        <w:rPr>
          <w:sz w:val="22"/>
          <w:szCs w:val="22"/>
        </w:rPr>
        <w:instrText xml:space="preserve"> ADDIN ZOTERO_ITEM CSL_CITATION {"citationID":"2n4kiiiuh2","properties":{"formattedCitation":"{\\rtf \\super 18\\nosupersub{}}","plainCitation":"18"},"citationItems":[{"id":106,"uris":["http://zotero.org/users/1330146/items/2VMRNR6B"],"uri":["http://zotero.org/users/1330146/items/2VMRNR6B"],"itemData":{"id":106,"type":"article-journal","title":"Feasibility, diagnostic accuracy, and effectiveness of decentralised use of the Xpert MTB/RIF test for diagnosis of tuberculosis and multidrug resistance: a multicentre implementation study","container-title":"Lancet","page":"1495-505","volume":"377","archive_location":"21507477","abstract":"BACKGROUND: The Xpert MTB/RIF test (Cepheid, Sunnyvale, CA, USA) can detect tuberculosis and its multidrug-resistant form with very high sensitivity and specificity in controlled studies, but no performance data exist from district and subdistrict health facilities in tuberculosis-endemic countries. We aimed to assess operational feasibility, accuracy, and effectiveness of implementation in such settings. METHODS: We assessed adults (&gt;/=18 years) with suspected tuberculosis or multidrug-resistant tuberculosis consecutively presenting with cough lasting at least 2 weeks to urban health centres in South Africa, Peru, and India, drug-resistance screening facilities in Azerbaijan and the Philippines, and an emergency room in Uganda. Patients were excluded from the main analyses if their second sputum sample was collected more than 1 week after the first sample, or if no valid reference standard or MTB/RIF test was available. We compared one-off direct MTB/RIF testing in nine microscopy laboratories adjacent to study sites with 2-3 sputum smears and 1-3 cultures, dependent on site, and drug-susceptibility testing. We assessed indicators of robustness including indeterminate rate and between-site performance, and compared time to detection, reporting, and treatment, and patient dropouts for the techniques used. FINDINGS: We enrolled 6648 participants between Aug 11, 2009, and June 26, 2010. One-off MTB/RIF testing detected 933 (90.3%) of 1033 culture-confirmed cases of tuberculosis, compared with 699 (67.1%) of 1041 for microscopy. MTB/RIF test sensitivity was 76.9% in smear-negative, culture-positive patients (296 of 385 samples), and 99.0% specific (2846 of 2876 non-tuberculosis samples). MTB/RIF test sensitivity for rifampicin resistance was 94.4% (236 of 250) and specificity was 98.3% (796 of 810). Unlike microscopy, MTB/RIF test sensitivity was not significantly lower in patients with HIV co-infection. Median time to detection of tuberculosis for the MTB/RIF test was 0 days (IQR 0-1), compared with 1 day (0-1) for microscopy, 30 days (23-43) for solid culture, and 16 days (13-21) for liquid culture. Median time to detection of resistance was 20 days (10-26) for line-probe assay and 106 days (30-124) for conventional drug-susceptibility testing. Use of the MTB/RIF test reduced median time to treatment for smear-negative tuberculosis from 56 days (39-81) to 5 days (2-8). The indeterminate rate of MTB/RIF testing was 2.4% (126 of 5321 samples) compared with 4.6% (441 of 9690) for cultures. INTERPRETATION: The MTB/RIF test can effectively be used in low-resource settings to simplify patients' access to early and accurate diagnosis, thereby potentially decreasing morbidity associated with diagnostic delay, dropout and mistreatment. FUNDING: Foundation for Innovative New Diagnostics, Bill &amp; Melinda Gates Foundation, European and Developing Countries Clinical Trials Partnership (TA2007.40200.009), Wellcome Trust (085251/B/08/Z), and UK Department for International Development.","URL":"http://www.ncbi.nlm.nih.gov/pubmed/21507477","DOI":"10.1016/S0140-6736(11)60438-8","ISSN":"1474-547X (Electronic) 0140-6736 (Linking)","note":"9776","shortTitle":"Feasibility, diagnostic accuracy, and effectiveness of decentralised use of the Xpert MTB/RIF test for diagnosis of tuberculosis and multidrug resistance: a multicentre implementation study","journalAbbreviation":"Lancet","language":"eng","author":[{"family":"Boehme","given":"C. C."},{"family":"Nicol","given":"M. P."},{"family":"Nabeta","given":"P."},{"family":"Michael","given":"J. S."},{"family":"Gotuzzo","given":"E."},{"family":"Tahirli","given":"R."},{"family":"Gler","given":"M. T."},{"family":"Blakemore","given":"R."},{"family":"Worodria","given":"W."},{"family":"Gray","given":"C."},{"family":"Huang","given":"L."},{"family":"Caceres","given":"T."},{"family":"Mehdiyev","given":"R."},{"family":"Raymond","given":"L."},{"family":"Whitelaw","given":"A."},{"family":"Sagadevan","given":"K."},{"family":"Alexander","given":"H."},{"family":"Albert","given":"H."},{"family":"Cobelens","given":"F."},{"family":"Cox","given":"H."},{"family":"Alland","given":"D."},{"family":"Perkins","given":"M. D."}],"issued":{"date-parts":[["2011",4,30]]}}}],"schema":"https://github.com/citation-style-language/schema/raw/master/csl-citation.json"} </w:instrText>
      </w:r>
      <w:r w:rsidR="005376BF">
        <w:rPr>
          <w:sz w:val="22"/>
          <w:szCs w:val="22"/>
        </w:rPr>
        <w:fldChar w:fldCharType="separate"/>
      </w:r>
      <w:r w:rsidR="005376BF" w:rsidRPr="005376BF">
        <w:rPr>
          <w:sz w:val="22"/>
          <w:vertAlign w:val="superscript"/>
        </w:rPr>
        <w:t>18</w:t>
      </w:r>
      <w:r w:rsidR="005376BF">
        <w:rPr>
          <w:sz w:val="22"/>
          <w:szCs w:val="22"/>
        </w:rPr>
        <w:fldChar w:fldCharType="end"/>
      </w:r>
      <w:r>
        <w:rPr>
          <w:sz w:val="22"/>
          <w:szCs w:val="22"/>
        </w:rPr>
        <w:t xml:space="preserve"> were used in the FlexDx TB Model to assess the impact of the nine </w:t>
      </w:r>
      <w:r w:rsidRPr="003B08FD">
        <w:rPr>
          <w:sz w:val="22"/>
          <w:szCs w:val="22"/>
        </w:rPr>
        <w:t>diagnostic strategies for scale-up of Xpert</w:t>
      </w:r>
      <w:r>
        <w:rPr>
          <w:sz w:val="22"/>
          <w:szCs w:val="22"/>
        </w:rPr>
        <w:t>:</w:t>
      </w:r>
    </w:p>
    <w:p w14:paraId="31150421" w14:textId="77777777" w:rsidR="00385115" w:rsidRDefault="00385115" w:rsidP="00385115">
      <w:pPr>
        <w:pStyle w:val="ListParagraph"/>
        <w:rPr>
          <w:rFonts w:asciiTheme="majorHAnsi" w:hAnsiTheme="majorHAnsi" w:cs="Gill Sans"/>
          <w:szCs w:val="20"/>
        </w:rPr>
      </w:pPr>
    </w:p>
    <w:p w14:paraId="0E4C38F0" w14:textId="46C886F2" w:rsidR="00385115" w:rsidRPr="00A73099" w:rsidRDefault="00385115" w:rsidP="00385115">
      <w:pPr>
        <w:pStyle w:val="ListParagraph"/>
        <w:ind w:left="1440"/>
        <w:rPr>
          <w:sz w:val="22"/>
          <w:szCs w:val="20"/>
        </w:rPr>
      </w:pPr>
      <w:r w:rsidRPr="00A73099">
        <w:rPr>
          <w:sz w:val="22"/>
          <w:szCs w:val="20"/>
        </w:rPr>
        <w:t xml:space="preserve">Target TB incidence, per 100,000: </w:t>
      </w:r>
      <w:r>
        <w:rPr>
          <w:sz w:val="22"/>
          <w:szCs w:val="20"/>
        </w:rPr>
        <w:t>1622</w:t>
      </w:r>
    </w:p>
    <w:p w14:paraId="1D310597" w14:textId="601B8C5C" w:rsidR="00385115" w:rsidRPr="00A73099" w:rsidRDefault="00385115" w:rsidP="00385115">
      <w:pPr>
        <w:pStyle w:val="ListParagraph"/>
        <w:ind w:left="1440"/>
        <w:rPr>
          <w:sz w:val="22"/>
          <w:szCs w:val="20"/>
        </w:rPr>
      </w:pPr>
      <w:r w:rsidRPr="00A73099">
        <w:rPr>
          <w:sz w:val="22"/>
          <w:szCs w:val="20"/>
        </w:rPr>
        <w:t xml:space="preserve">Target MDR-TB prevalence among new cases, %: </w:t>
      </w:r>
      <w:r>
        <w:rPr>
          <w:sz w:val="22"/>
          <w:szCs w:val="20"/>
        </w:rPr>
        <w:t>3.3</w:t>
      </w:r>
    </w:p>
    <w:p w14:paraId="7CB02062" w14:textId="350C83CD" w:rsidR="00385115" w:rsidRPr="00A73099" w:rsidRDefault="00385115" w:rsidP="00385115">
      <w:pPr>
        <w:pStyle w:val="ListParagraph"/>
        <w:ind w:left="1440"/>
        <w:rPr>
          <w:sz w:val="22"/>
          <w:szCs w:val="20"/>
        </w:rPr>
      </w:pPr>
      <w:r w:rsidRPr="00A73099">
        <w:rPr>
          <w:sz w:val="22"/>
          <w:szCs w:val="20"/>
        </w:rPr>
        <w:t xml:space="preserve">Target adult </w:t>
      </w:r>
      <w:r w:rsidR="00E429EF">
        <w:rPr>
          <w:sz w:val="22"/>
          <w:szCs w:val="20"/>
        </w:rPr>
        <w:t>HIV prevalence, %: 38</w:t>
      </w:r>
    </w:p>
    <w:p w14:paraId="0BD74817" w14:textId="0E9C1C59" w:rsidR="00385115" w:rsidRPr="00A73099" w:rsidRDefault="00385115" w:rsidP="00385115">
      <w:pPr>
        <w:pStyle w:val="ListParagraph"/>
        <w:ind w:left="1440"/>
        <w:rPr>
          <w:sz w:val="22"/>
          <w:szCs w:val="20"/>
        </w:rPr>
      </w:pPr>
      <w:r w:rsidRPr="00A73099">
        <w:rPr>
          <w:sz w:val="22"/>
          <w:szCs w:val="20"/>
        </w:rPr>
        <w:t>Treatment of one patient</w:t>
      </w:r>
      <w:r w:rsidR="00E429EF">
        <w:rPr>
          <w:sz w:val="22"/>
          <w:szCs w:val="20"/>
        </w:rPr>
        <w:t xml:space="preserve"> with first-line drugs, $: 96.04</w:t>
      </w:r>
    </w:p>
    <w:p w14:paraId="5CF550D4" w14:textId="6C972A7E" w:rsidR="00385115" w:rsidRPr="00A73099" w:rsidRDefault="00385115" w:rsidP="00385115">
      <w:pPr>
        <w:pStyle w:val="ListParagraph"/>
        <w:ind w:left="1440"/>
        <w:rPr>
          <w:sz w:val="22"/>
          <w:szCs w:val="20"/>
        </w:rPr>
      </w:pPr>
      <w:r w:rsidRPr="00A73099">
        <w:rPr>
          <w:sz w:val="22"/>
          <w:szCs w:val="20"/>
        </w:rPr>
        <w:t>Treatment of one patient with retreatment (</w:t>
      </w:r>
      <w:r w:rsidR="00E429EF">
        <w:rPr>
          <w:sz w:val="22"/>
          <w:szCs w:val="20"/>
        </w:rPr>
        <w:t>"category 2") regimen, $: 192.09</w:t>
      </w:r>
    </w:p>
    <w:p w14:paraId="4A2AB0E1" w14:textId="60BFE385" w:rsidR="00385115" w:rsidRPr="00A73099" w:rsidRDefault="00385115" w:rsidP="00385115">
      <w:pPr>
        <w:pStyle w:val="ListParagraph"/>
        <w:ind w:left="1440"/>
        <w:rPr>
          <w:sz w:val="22"/>
          <w:szCs w:val="20"/>
        </w:rPr>
      </w:pPr>
      <w:r w:rsidRPr="00A73099">
        <w:rPr>
          <w:sz w:val="22"/>
          <w:szCs w:val="20"/>
        </w:rPr>
        <w:t>Treatment of one patient with se</w:t>
      </w:r>
      <w:r w:rsidR="00E429EF">
        <w:rPr>
          <w:sz w:val="22"/>
          <w:szCs w:val="20"/>
        </w:rPr>
        <w:t>cond-line (MDR) drugs, $: 960.43</w:t>
      </w:r>
    </w:p>
    <w:p w14:paraId="62D075BD" w14:textId="521F70E0" w:rsidR="00385115" w:rsidRPr="00A73099" w:rsidRDefault="00385115" w:rsidP="00385115">
      <w:pPr>
        <w:pStyle w:val="ListParagraph"/>
        <w:ind w:left="1440"/>
        <w:rPr>
          <w:sz w:val="22"/>
          <w:szCs w:val="20"/>
        </w:rPr>
      </w:pPr>
      <w:r w:rsidRPr="00A73099">
        <w:rPr>
          <w:sz w:val="22"/>
          <w:szCs w:val="20"/>
        </w:rPr>
        <w:t>One outpatient visit (e.g., for TB</w:t>
      </w:r>
      <w:r w:rsidR="00E429EF">
        <w:rPr>
          <w:sz w:val="22"/>
          <w:szCs w:val="20"/>
        </w:rPr>
        <w:t xml:space="preserve"> diagnosis), $: 10.05</w:t>
      </w:r>
    </w:p>
    <w:p w14:paraId="7241B0DE" w14:textId="1F835B09" w:rsidR="00385115" w:rsidRPr="00A73099" w:rsidRDefault="00385115" w:rsidP="00385115">
      <w:pPr>
        <w:pStyle w:val="ListParagraph"/>
        <w:ind w:left="1440"/>
        <w:rPr>
          <w:sz w:val="22"/>
          <w:szCs w:val="20"/>
        </w:rPr>
      </w:pPr>
      <w:r w:rsidRPr="00A73099">
        <w:rPr>
          <w:sz w:val="22"/>
          <w:szCs w:val="20"/>
        </w:rPr>
        <w:t>Full sputum smear evaluation (</w:t>
      </w:r>
      <w:proofErr w:type="spellStart"/>
      <w:r w:rsidRPr="00A73099">
        <w:rPr>
          <w:sz w:val="22"/>
          <w:szCs w:val="20"/>
        </w:rPr>
        <w:t>e</w:t>
      </w:r>
      <w:proofErr w:type="gramStart"/>
      <w:r w:rsidRPr="00A73099">
        <w:rPr>
          <w:sz w:val="22"/>
          <w:szCs w:val="20"/>
        </w:rPr>
        <w:t>..g</w:t>
      </w:r>
      <w:proofErr w:type="spellEnd"/>
      <w:proofErr w:type="gramEnd"/>
      <w:r w:rsidRPr="00A73099">
        <w:rPr>
          <w:sz w:val="22"/>
          <w:szCs w:val="20"/>
        </w:rPr>
        <w:t>, collection</w:t>
      </w:r>
      <w:r w:rsidR="00E429EF">
        <w:rPr>
          <w:sz w:val="22"/>
          <w:szCs w:val="20"/>
        </w:rPr>
        <w:t xml:space="preserve"> &amp; evaluation of 2 smears), $: 2.01</w:t>
      </w:r>
    </w:p>
    <w:p w14:paraId="5D2B335A" w14:textId="77777777" w:rsidR="00385115" w:rsidRPr="00A73099" w:rsidRDefault="00385115" w:rsidP="00385115">
      <w:pPr>
        <w:pStyle w:val="ListParagraph"/>
        <w:ind w:left="1440"/>
        <w:rPr>
          <w:sz w:val="22"/>
          <w:szCs w:val="20"/>
        </w:rPr>
      </w:pPr>
      <w:r w:rsidRPr="00A73099">
        <w:rPr>
          <w:sz w:val="22"/>
          <w:szCs w:val="20"/>
        </w:rPr>
        <w:t>Single Xpert MTB/RIF test, $: 15</w:t>
      </w:r>
    </w:p>
    <w:p w14:paraId="5D5DE387" w14:textId="0D481B00" w:rsidR="00385115" w:rsidRDefault="00385115" w:rsidP="00385115">
      <w:pPr>
        <w:pStyle w:val="ListParagraph"/>
        <w:ind w:left="1440"/>
        <w:rPr>
          <w:rFonts w:asciiTheme="majorHAnsi" w:hAnsiTheme="majorHAnsi" w:cs="Gill Sans"/>
          <w:szCs w:val="20"/>
        </w:rPr>
      </w:pPr>
      <w:r w:rsidRPr="00A73099">
        <w:rPr>
          <w:sz w:val="22"/>
          <w:szCs w:val="20"/>
        </w:rPr>
        <w:t>Single Xpert, including extra costs to make results available same day, $: 23</w:t>
      </w:r>
      <w:r w:rsidR="00E429EF">
        <w:rPr>
          <w:sz w:val="22"/>
          <w:szCs w:val="20"/>
        </w:rPr>
        <w:t>.04</w:t>
      </w:r>
    </w:p>
    <w:p w14:paraId="75EE9818" w14:textId="77777777" w:rsidR="00385115" w:rsidRPr="004202B5" w:rsidRDefault="00385115" w:rsidP="00385115">
      <w:pPr>
        <w:pStyle w:val="ListParagraph"/>
        <w:rPr>
          <w:rFonts w:asciiTheme="majorHAnsi" w:hAnsiTheme="majorHAnsi" w:cs="Gill Sans"/>
          <w:szCs w:val="20"/>
        </w:rPr>
      </w:pPr>
    </w:p>
    <w:p w14:paraId="5D4DB9B1" w14:textId="41DF66DC" w:rsidR="00385115" w:rsidRDefault="00385115" w:rsidP="00385115">
      <w:pPr>
        <w:ind w:firstLine="720"/>
        <w:rPr>
          <w:rFonts w:asciiTheme="majorHAnsi" w:hAnsiTheme="majorHAnsi" w:cs="Gill Sans"/>
        </w:rPr>
      </w:pPr>
      <w:r>
        <w:rPr>
          <w:noProof/>
        </w:rPr>
        <w:drawing>
          <wp:inline distT="0" distB="0" distL="0" distR="0" wp14:anchorId="3279E981" wp14:editId="36ECAA39">
            <wp:extent cx="4456196" cy="1484717"/>
            <wp:effectExtent l="50800" t="50800" r="116205" b="11557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a:extLst>
                        <a:ext uri="{28A0092B-C50C-407E-A947-70E740481C1C}">
                          <a14:useLocalDpi xmlns:a14="http://schemas.microsoft.com/office/drawing/2010/main" val="0"/>
                        </a:ext>
                      </a:extLst>
                    </a:blip>
                    <a:srcRect r="39576" b="65130"/>
                    <a:stretch/>
                  </pic:blipFill>
                  <pic:spPr bwMode="auto">
                    <a:xfrm>
                      <a:off x="0" y="0"/>
                      <a:ext cx="4462688" cy="1486880"/>
                    </a:xfrm>
                    <a:prstGeom prst="rect">
                      <a:avLst/>
                    </a:prstGeom>
                    <a:noFill/>
                    <a:ln w="9525" cap="flat" cmpd="sng" algn="ctr">
                      <a:solidFill>
                        <a:srgbClr val="1F497D"/>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D9A793" w14:textId="77777777" w:rsidR="00385115" w:rsidRPr="00EA2E22" w:rsidRDefault="00385115" w:rsidP="00385115">
      <w:pPr>
        <w:rPr>
          <w:rFonts w:asciiTheme="majorHAnsi" w:hAnsiTheme="majorHAnsi" w:cs="Gill Sans"/>
          <w:sz w:val="8"/>
        </w:rPr>
      </w:pPr>
    </w:p>
    <w:p w14:paraId="7DFE77EF" w14:textId="18D45967" w:rsidR="00385115" w:rsidRDefault="00385115" w:rsidP="00385115">
      <w:pPr>
        <w:ind w:left="720"/>
        <w:rPr>
          <w:sz w:val="22"/>
          <w:szCs w:val="22"/>
        </w:rPr>
      </w:pPr>
      <w:r w:rsidRPr="003B08FD">
        <w:rPr>
          <w:sz w:val="22"/>
          <w:szCs w:val="22"/>
        </w:rPr>
        <w:t>In this high TB</w:t>
      </w:r>
      <w:r w:rsidR="005376BF">
        <w:rPr>
          <w:sz w:val="22"/>
          <w:szCs w:val="22"/>
        </w:rPr>
        <w:t>, MDR-TB, and HIV burden</w:t>
      </w:r>
      <w:r w:rsidRPr="003B08FD">
        <w:rPr>
          <w:sz w:val="22"/>
          <w:szCs w:val="22"/>
        </w:rPr>
        <w:t xml:space="preserve"> setting, the FlexDx TB Model </w:t>
      </w:r>
      <w:r>
        <w:rPr>
          <w:sz w:val="22"/>
          <w:szCs w:val="22"/>
        </w:rPr>
        <w:t>calculates</w:t>
      </w:r>
      <w:r w:rsidRPr="003B08FD">
        <w:rPr>
          <w:sz w:val="22"/>
          <w:szCs w:val="22"/>
        </w:rPr>
        <w:t xml:space="preserve"> the projected incremental 5-year cost and impact comparing</w:t>
      </w:r>
      <w:r>
        <w:rPr>
          <w:sz w:val="22"/>
          <w:szCs w:val="22"/>
        </w:rPr>
        <w:t xml:space="preserve"> the</w:t>
      </w:r>
      <w:r w:rsidRPr="003B08FD">
        <w:rPr>
          <w:sz w:val="22"/>
          <w:szCs w:val="22"/>
        </w:rPr>
        <w:t xml:space="preserve"> nine diagnostic strategies to aid in the decision making process. </w:t>
      </w:r>
      <w:r>
        <w:rPr>
          <w:sz w:val="22"/>
          <w:szCs w:val="22"/>
        </w:rPr>
        <w:t xml:space="preserve"> The projected results from the FlexDx TB Model for implementation of the nine strategies to scale-up Xpert in </w:t>
      </w:r>
      <w:r w:rsidR="005376BF">
        <w:rPr>
          <w:sz w:val="22"/>
          <w:szCs w:val="22"/>
        </w:rPr>
        <w:t xml:space="preserve">Primary-Care Health Center ABC </w:t>
      </w:r>
      <w:r>
        <w:rPr>
          <w:sz w:val="22"/>
          <w:szCs w:val="22"/>
        </w:rPr>
        <w:t>are summarized in the table and graph</w:t>
      </w:r>
      <w:r w:rsidR="005376BF">
        <w:rPr>
          <w:sz w:val="22"/>
          <w:szCs w:val="22"/>
        </w:rPr>
        <w:t>s</w:t>
      </w:r>
      <w:r>
        <w:rPr>
          <w:sz w:val="22"/>
          <w:szCs w:val="22"/>
        </w:rPr>
        <w:t xml:space="preserve"> below.</w:t>
      </w:r>
    </w:p>
    <w:p w14:paraId="683410F1" w14:textId="4D850A50" w:rsidR="008C19B9" w:rsidRDefault="008C19B9" w:rsidP="005E4DF5"/>
    <w:p w14:paraId="307ADFBE" w14:textId="36CF5EDF" w:rsidR="008C19B9" w:rsidRDefault="002D5150" w:rsidP="005E4DF5">
      <w:r>
        <w:rPr>
          <w:noProof/>
        </w:rPr>
        <w:drawing>
          <wp:inline distT="0" distB="0" distL="0" distR="0" wp14:anchorId="0CAB31FC" wp14:editId="2BE17F58">
            <wp:extent cx="5942759" cy="3850106"/>
            <wp:effectExtent l="0" t="0" r="1270" b="10795"/>
            <wp:docPr id="2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t="2473" b="-1372"/>
                    <a:stretch/>
                  </pic:blipFill>
                  <pic:spPr bwMode="auto">
                    <a:xfrm>
                      <a:off x="0" y="0"/>
                      <a:ext cx="5943600" cy="3850651"/>
                    </a:xfrm>
                    <a:prstGeom prst="rect">
                      <a:avLst/>
                    </a:prstGeom>
                    <a:noFill/>
                    <a:ln>
                      <a:noFill/>
                    </a:ln>
                    <a:extLst>
                      <a:ext uri="{53640926-AAD7-44d8-BBD7-CCE9431645EC}">
                        <a14:shadowObscured xmlns:a14="http://schemas.microsoft.com/office/drawing/2010/main"/>
                      </a:ext>
                    </a:extLst>
                  </pic:spPr>
                </pic:pic>
              </a:graphicData>
            </a:graphic>
          </wp:inline>
        </w:drawing>
      </w:r>
    </w:p>
    <w:p w14:paraId="74E64EF7" w14:textId="6FEBEF1F" w:rsidR="008C19B9" w:rsidRPr="005376BF" w:rsidRDefault="00385115" w:rsidP="008C19B9">
      <w:pPr>
        <w:rPr>
          <w:b/>
          <w:i/>
          <w:sz w:val="20"/>
          <w:szCs w:val="22"/>
        </w:rPr>
      </w:pPr>
      <w:r w:rsidRPr="00EA2E22">
        <w:rPr>
          <w:b/>
          <w:i/>
          <w:sz w:val="20"/>
          <w:szCs w:val="22"/>
        </w:rPr>
        <w:t>*Note to users: values were extracted from the FlexDx TB Model output and entered into the table above for reporting purposes.</w:t>
      </w:r>
    </w:p>
    <w:p w14:paraId="6955ADC3" w14:textId="5AC4DA55" w:rsidR="00C02B02" w:rsidRDefault="00C02B02" w:rsidP="00C02B02">
      <w:pPr>
        <w:ind w:firstLine="720"/>
      </w:pPr>
      <w:r>
        <w:rPr>
          <w:noProof/>
        </w:rPr>
        <mc:AlternateContent>
          <mc:Choice Requires="wps">
            <w:drawing>
              <wp:anchor distT="0" distB="0" distL="114300" distR="114300" simplePos="0" relativeHeight="251859968" behindDoc="0" locked="0" layoutInCell="1" allowOverlap="1" wp14:anchorId="4CF8D6BB" wp14:editId="2FA13E3E">
                <wp:simplePos x="0" y="0"/>
                <wp:positionH relativeFrom="column">
                  <wp:posOffset>984985</wp:posOffset>
                </wp:positionH>
                <wp:positionV relativeFrom="paragraph">
                  <wp:posOffset>114935</wp:posOffset>
                </wp:positionV>
                <wp:extent cx="3582102" cy="342900"/>
                <wp:effectExtent l="0" t="0" r="0" b="12700"/>
                <wp:wrapNone/>
                <wp:docPr id="253" name="Text Box 253"/>
                <wp:cNvGraphicFramePr/>
                <a:graphic xmlns:a="http://schemas.openxmlformats.org/drawingml/2006/main">
                  <a:graphicData uri="http://schemas.microsoft.com/office/word/2010/wordprocessingShape">
                    <wps:wsp>
                      <wps:cNvSpPr txBox="1"/>
                      <wps:spPr>
                        <a:xfrm>
                          <a:off x="0" y="0"/>
                          <a:ext cx="3582102"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DD7442" w14:textId="77777777" w:rsidR="003C4A25" w:rsidRPr="004A33D3" w:rsidRDefault="003C4A25" w:rsidP="00C02B02">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 South </w:t>
                            </w:r>
                            <w:r>
                              <w:rPr>
                                <w:rFonts w:asciiTheme="majorHAnsi" w:hAnsiTheme="majorHAnsi"/>
                                <w:b/>
                                <w:sz w:val="18"/>
                                <w:szCs w:val="26"/>
                              </w:rPr>
                              <w:t>Africa</w:t>
                            </w:r>
                          </w:p>
                          <w:p w14:paraId="44C1D2E8" w14:textId="77777777" w:rsidR="003C4A25" w:rsidRPr="004A33D3" w:rsidRDefault="003C4A25" w:rsidP="00C02B02">
                            <w:pPr>
                              <w:rPr>
                                <w:rFonts w:asciiTheme="majorHAnsi" w:hAnsiTheme="majorHAnsi"/>
                                <w:b/>
                                <w:sz w:val="18"/>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096" type="#_x0000_t202" style="position:absolute;left:0;text-align:left;margin-left:77.55pt;margin-top:9.05pt;width:282.05pt;height:2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QeH9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" filled="f" stroked="f">
                <v:textbox>
                  <w:txbxContent>
                    <w:p w14:paraId="42DD7442" w14:textId="77777777" w:rsidR="00631717" w:rsidRPr="004A33D3" w:rsidRDefault="00631717" w:rsidP="00C02B02">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 South </w:t>
                      </w:r>
                      <w:r>
                        <w:rPr>
                          <w:rFonts w:asciiTheme="majorHAnsi" w:hAnsiTheme="majorHAnsi"/>
                          <w:b/>
                          <w:sz w:val="18"/>
                          <w:szCs w:val="26"/>
                        </w:rPr>
                        <w:t>Africa</w:t>
                      </w:r>
                    </w:p>
                    <w:p w14:paraId="44C1D2E8" w14:textId="77777777" w:rsidR="00631717" w:rsidRPr="004A33D3" w:rsidRDefault="00631717" w:rsidP="00C02B02">
                      <w:pPr>
                        <w:rPr>
                          <w:rFonts w:asciiTheme="majorHAnsi" w:hAnsiTheme="majorHAnsi"/>
                          <w:b/>
                          <w:sz w:val="18"/>
                          <w:szCs w:val="26"/>
                        </w:rPr>
                      </w:pPr>
                    </w:p>
                  </w:txbxContent>
                </v:textbox>
              </v:shape>
            </w:pict>
          </mc:Fallback>
        </mc:AlternateContent>
      </w:r>
      <w:r>
        <w:rPr>
          <w:noProof/>
        </w:rPr>
        <w:drawing>
          <wp:inline distT="0" distB="0" distL="0" distR="0" wp14:anchorId="76DBF986" wp14:editId="1CC97DF1">
            <wp:extent cx="4166235" cy="3123938"/>
            <wp:effectExtent l="25400" t="25400" r="24765" b="26035"/>
            <wp:docPr id="2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6235" cy="3123938"/>
                    </a:xfrm>
                    <a:prstGeom prst="rect">
                      <a:avLst/>
                    </a:prstGeom>
                    <a:noFill/>
                    <a:ln>
                      <a:solidFill>
                        <a:srgbClr val="1F497D"/>
                      </a:solidFill>
                    </a:ln>
                  </pic:spPr>
                </pic:pic>
              </a:graphicData>
            </a:graphic>
          </wp:inline>
        </w:drawing>
      </w:r>
    </w:p>
    <w:p w14:paraId="4104F947" w14:textId="77777777" w:rsidR="00C02B02" w:rsidRDefault="00C02B02" w:rsidP="00C02B02"/>
    <w:p w14:paraId="39F3DA27" w14:textId="5C0C1491" w:rsidR="00730FA0" w:rsidRDefault="00385115" w:rsidP="00E0326D">
      <w:pPr>
        <w:ind w:left="720"/>
        <w:rPr>
          <w:sz w:val="22"/>
          <w:szCs w:val="22"/>
        </w:rPr>
      </w:pPr>
      <w:r>
        <w:rPr>
          <w:sz w:val="22"/>
          <w:szCs w:val="22"/>
        </w:rPr>
        <w:t xml:space="preserve">Given the </w:t>
      </w:r>
      <w:r w:rsidR="00CA7598">
        <w:rPr>
          <w:sz w:val="22"/>
          <w:szCs w:val="22"/>
        </w:rPr>
        <w:t xml:space="preserve">epidemiologic estimates of TB burden for Primary-Care Health Center ABC and the </w:t>
      </w:r>
      <w:r>
        <w:rPr>
          <w:sz w:val="22"/>
          <w:szCs w:val="22"/>
        </w:rPr>
        <w:t xml:space="preserve">current </w:t>
      </w:r>
      <w:r w:rsidR="00CA7598">
        <w:rPr>
          <w:sz w:val="22"/>
          <w:szCs w:val="22"/>
        </w:rPr>
        <w:t xml:space="preserve">costs </w:t>
      </w:r>
      <w:r>
        <w:rPr>
          <w:sz w:val="22"/>
          <w:szCs w:val="22"/>
        </w:rPr>
        <w:t xml:space="preserve">of </w:t>
      </w:r>
      <w:r w:rsidR="00CA7598">
        <w:rPr>
          <w:sz w:val="22"/>
          <w:szCs w:val="22"/>
        </w:rPr>
        <w:t xml:space="preserve">Xpert </w:t>
      </w:r>
      <w:r>
        <w:rPr>
          <w:sz w:val="22"/>
          <w:szCs w:val="22"/>
        </w:rPr>
        <w:t xml:space="preserve">nationwide TB epidemic and using smear microscopy as the baseline for comparison, the FlexDx TB Model projects that the current </w:t>
      </w:r>
      <w:r w:rsidR="00E0326D">
        <w:rPr>
          <w:sz w:val="22"/>
          <w:szCs w:val="22"/>
        </w:rPr>
        <w:t>South African National TB Program (SA NTP)</w:t>
      </w:r>
      <w:r>
        <w:rPr>
          <w:sz w:val="22"/>
          <w:szCs w:val="22"/>
        </w:rPr>
        <w:t xml:space="preserve"> strategy of </w:t>
      </w:r>
      <w:r w:rsidR="00E0326D">
        <w:rPr>
          <w:sz w:val="22"/>
          <w:szCs w:val="22"/>
        </w:rPr>
        <w:t>using Xpert as the initial screening test for all patients with presumptive TB</w:t>
      </w:r>
      <w:r>
        <w:rPr>
          <w:sz w:val="22"/>
          <w:szCs w:val="22"/>
        </w:rPr>
        <w:t xml:space="preserve"> (i.e., (</w:t>
      </w:r>
      <w:r w:rsidR="00E0326D">
        <w:rPr>
          <w:sz w:val="22"/>
          <w:szCs w:val="22"/>
        </w:rPr>
        <w:t>7</w:t>
      </w:r>
      <w:r>
        <w:rPr>
          <w:sz w:val="22"/>
          <w:szCs w:val="22"/>
        </w:rPr>
        <w:t xml:space="preserve">) Xpert for </w:t>
      </w:r>
      <w:r w:rsidR="00E0326D">
        <w:rPr>
          <w:sz w:val="22"/>
          <w:szCs w:val="22"/>
        </w:rPr>
        <w:t>all</w:t>
      </w:r>
      <w:r>
        <w:rPr>
          <w:sz w:val="22"/>
          <w:szCs w:val="22"/>
        </w:rPr>
        <w:t xml:space="preserve">) will </w:t>
      </w:r>
      <w:r w:rsidR="00730FA0">
        <w:rPr>
          <w:sz w:val="22"/>
          <w:szCs w:val="22"/>
        </w:rPr>
        <w:t xml:space="preserve">have a considerable impact in our setting.  The model projects (7) Xpert for all will </w:t>
      </w:r>
      <w:r w:rsidRPr="00023618">
        <w:rPr>
          <w:sz w:val="22"/>
          <w:szCs w:val="22"/>
        </w:rPr>
        <w:t>produce</w:t>
      </w:r>
      <w:r>
        <w:rPr>
          <w:sz w:val="22"/>
          <w:szCs w:val="22"/>
        </w:rPr>
        <w:t xml:space="preserve"> </w:t>
      </w:r>
      <w:r w:rsidR="00E0326D">
        <w:rPr>
          <w:sz w:val="22"/>
          <w:szCs w:val="22"/>
        </w:rPr>
        <w:t>moderate</w:t>
      </w:r>
      <w:r w:rsidRPr="00023618">
        <w:rPr>
          <w:sz w:val="22"/>
          <w:szCs w:val="22"/>
        </w:rPr>
        <w:t xml:space="preserve"> reductions in </w:t>
      </w:r>
      <w:r>
        <w:rPr>
          <w:sz w:val="22"/>
          <w:szCs w:val="22"/>
        </w:rPr>
        <w:t xml:space="preserve">TB </w:t>
      </w:r>
      <w:r w:rsidRPr="00023618">
        <w:rPr>
          <w:sz w:val="22"/>
          <w:szCs w:val="22"/>
        </w:rPr>
        <w:t>incidence</w:t>
      </w:r>
      <w:r w:rsidR="00E0326D">
        <w:rPr>
          <w:sz w:val="22"/>
          <w:szCs w:val="22"/>
        </w:rPr>
        <w:t xml:space="preserve"> (estimated change: -9%</w:t>
      </w:r>
      <w:r>
        <w:rPr>
          <w:sz w:val="22"/>
          <w:szCs w:val="22"/>
        </w:rPr>
        <w:t>)</w:t>
      </w:r>
      <w:r w:rsidR="00E0326D">
        <w:rPr>
          <w:sz w:val="22"/>
          <w:szCs w:val="22"/>
        </w:rPr>
        <w:t xml:space="preserve">, MDR TB </w:t>
      </w:r>
      <w:r w:rsidR="00E0326D" w:rsidRPr="00023618">
        <w:rPr>
          <w:sz w:val="22"/>
          <w:szCs w:val="22"/>
        </w:rPr>
        <w:t>incidence</w:t>
      </w:r>
      <w:r w:rsidR="00E0326D">
        <w:rPr>
          <w:sz w:val="22"/>
          <w:szCs w:val="22"/>
        </w:rPr>
        <w:t xml:space="preserve"> (estimated change: -13.7%),</w:t>
      </w:r>
      <w:r>
        <w:rPr>
          <w:sz w:val="22"/>
          <w:szCs w:val="22"/>
        </w:rPr>
        <w:t xml:space="preserve"> and a </w:t>
      </w:r>
      <w:r w:rsidR="00E0326D">
        <w:rPr>
          <w:sz w:val="22"/>
          <w:szCs w:val="22"/>
        </w:rPr>
        <w:t>large</w:t>
      </w:r>
      <w:r w:rsidRPr="00023618">
        <w:rPr>
          <w:sz w:val="22"/>
          <w:szCs w:val="22"/>
        </w:rPr>
        <w:t xml:space="preserve"> decrease in TB mortality </w:t>
      </w:r>
      <w:r w:rsidR="00E0326D">
        <w:rPr>
          <w:sz w:val="22"/>
          <w:szCs w:val="22"/>
        </w:rPr>
        <w:t>(estimated change: -29.8</w:t>
      </w:r>
      <w:r>
        <w:rPr>
          <w:sz w:val="22"/>
          <w:szCs w:val="22"/>
        </w:rPr>
        <w:t xml:space="preserve">%) </w:t>
      </w:r>
      <w:r w:rsidR="00730FA0">
        <w:rPr>
          <w:sz w:val="22"/>
          <w:szCs w:val="22"/>
        </w:rPr>
        <w:t xml:space="preserve">albeit </w:t>
      </w:r>
      <w:r w:rsidRPr="00023618">
        <w:rPr>
          <w:sz w:val="22"/>
          <w:szCs w:val="22"/>
        </w:rPr>
        <w:t xml:space="preserve">with </w:t>
      </w:r>
      <w:r w:rsidR="00730FA0">
        <w:rPr>
          <w:sz w:val="22"/>
          <w:szCs w:val="22"/>
        </w:rPr>
        <w:t>a 52.6%</w:t>
      </w:r>
      <w:r w:rsidRPr="00023618">
        <w:rPr>
          <w:sz w:val="22"/>
          <w:szCs w:val="22"/>
        </w:rPr>
        <w:t xml:space="preserve"> increase in cost </w:t>
      </w:r>
      <w:r w:rsidR="00730FA0">
        <w:rPr>
          <w:sz w:val="22"/>
          <w:szCs w:val="22"/>
        </w:rPr>
        <w:t xml:space="preserve">initially in Year 1 that decreases to a 32.3% increase in cost by Year 5 for our Health Center.  </w:t>
      </w:r>
      <w:r w:rsidR="00BC3926">
        <w:rPr>
          <w:sz w:val="22"/>
          <w:szCs w:val="22"/>
        </w:rPr>
        <w:t xml:space="preserve">If we were able to implement (8) Xpert for all same-day diagnosis in our setting, the impact would be even more substantial.  The FlexDx TB Model projects that (8) Xpert for all same-day would result in a 17.2% </w:t>
      </w:r>
      <w:r w:rsidR="00BC3926" w:rsidRPr="00023618">
        <w:rPr>
          <w:sz w:val="22"/>
          <w:szCs w:val="22"/>
        </w:rPr>
        <w:t xml:space="preserve">reduction in </w:t>
      </w:r>
      <w:r w:rsidR="00BC3926">
        <w:rPr>
          <w:sz w:val="22"/>
          <w:szCs w:val="22"/>
        </w:rPr>
        <w:t xml:space="preserve">TB </w:t>
      </w:r>
      <w:r w:rsidR="00BC3926" w:rsidRPr="00023618">
        <w:rPr>
          <w:sz w:val="22"/>
          <w:szCs w:val="22"/>
        </w:rPr>
        <w:t>incidence</w:t>
      </w:r>
      <w:r w:rsidR="00BC3926">
        <w:rPr>
          <w:sz w:val="22"/>
          <w:szCs w:val="22"/>
        </w:rPr>
        <w:t xml:space="preserve">, 19.6% decrease in MDR TB </w:t>
      </w:r>
      <w:r w:rsidR="00BC3926" w:rsidRPr="00023618">
        <w:rPr>
          <w:sz w:val="22"/>
          <w:szCs w:val="22"/>
        </w:rPr>
        <w:t>incidence</w:t>
      </w:r>
      <w:r w:rsidR="00BC3926">
        <w:rPr>
          <w:sz w:val="22"/>
          <w:szCs w:val="22"/>
        </w:rPr>
        <w:t>, and a 41.2%</w:t>
      </w:r>
      <w:r w:rsidR="00BC3926" w:rsidRPr="00023618">
        <w:rPr>
          <w:sz w:val="22"/>
          <w:szCs w:val="22"/>
        </w:rPr>
        <w:t xml:space="preserve"> decrease in TB mortality </w:t>
      </w:r>
      <w:r w:rsidR="00BC3926">
        <w:rPr>
          <w:sz w:val="22"/>
          <w:szCs w:val="22"/>
        </w:rPr>
        <w:t>at our Health Center.  However, the cost to scale-up Xpert for all same-day will require a 85.8%</w:t>
      </w:r>
      <w:r w:rsidR="00BC3926" w:rsidRPr="00023618">
        <w:rPr>
          <w:sz w:val="22"/>
          <w:szCs w:val="22"/>
        </w:rPr>
        <w:t xml:space="preserve"> increase in </w:t>
      </w:r>
      <w:r w:rsidR="00BC3926">
        <w:rPr>
          <w:sz w:val="22"/>
          <w:szCs w:val="22"/>
        </w:rPr>
        <w:t>in Year 1 that would decrease to a 53% increase in cost by Year 5 of implementation.</w:t>
      </w:r>
    </w:p>
    <w:p w14:paraId="4E924DBC" w14:textId="77777777" w:rsidR="00730FA0" w:rsidRDefault="00730FA0" w:rsidP="00E0326D">
      <w:pPr>
        <w:ind w:left="720"/>
        <w:rPr>
          <w:sz w:val="22"/>
          <w:szCs w:val="22"/>
        </w:rPr>
      </w:pPr>
    </w:p>
    <w:p w14:paraId="42705CDB" w14:textId="77777777" w:rsidR="008C19B9" w:rsidRDefault="008C19B9" w:rsidP="008C19B9"/>
    <w:p w14:paraId="6BA7129A" w14:textId="2284FA03" w:rsidR="008C19B9" w:rsidRDefault="000271E0" w:rsidP="008C19B9">
      <w:r>
        <w:rPr>
          <w:noProof/>
        </w:rPr>
        <mc:AlternateContent>
          <mc:Choice Requires="wps">
            <w:drawing>
              <wp:anchor distT="0" distB="0" distL="114300" distR="114300" simplePos="0" relativeHeight="251809792" behindDoc="0" locked="0" layoutInCell="1" allowOverlap="1" wp14:anchorId="7AE9727F" wp14:editId="58F3627E">
                <wp:simplePos x="0" y="0"/>
                <wp:positionH relativeFrom="column">
                  <wp:posOffset>3137535</wp:posOffset>
                </wp:positionH>
                <wp:positionV relativeFrom="paragraph">
                  <wp:posOffset>1886585</wp:posOffset>
                </wp:positionV>
                <wp:extent cx="1535430" cy="1055370"/>
                <wp:effectExtent l="0" t="0" r="13970" b="36830"/>
                <wp:wrapNone/>
                <wp:docPr id="267" name="Text Box 267"/>
                <wp:cNvGraphicFramePr/>
                <a:graphic xmlns:a="http://schemas.openxmlformats.org/drawingml/2006/main">
                  <a:graphicData uri="http://schemas.microsoft.com/office/word/2010/wordprocessingShape">
                    <wps:wsp>
                      <wps:cNvSpPr txBox="1"/>
                      <wps:spPr>
                        <a:xfrm>
                          <a:off x="0" y="0"/>
                          <a:ext cx="1535430" cy="105537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6716CD" w14:textId="77777777" w:rsidR="003C4A25" w:rsidRPr="0030286B" w:rsidRDefault="003C4A25" w:rsidP="002B28F7">
                            <w:pPr>
                              <w:rPr>
                                <w:rFonts w:asciiTheme="majorHAnsi" w:hAnsiTheme="majorHAnsi"/>
                                <w:sz w:val="14"/>
                              </w:rPr>
                            </w:pPr>
                            <w:r w:rsidRPr="0030286B">
                              <w:rPr>
                                <w:rFonts w:asciiTheme="majorHAnsi" w:hAnsiTheme="majorHAnsi"/>
                                <w:sz w:val="14"/>
                              </w:rPr>
                              <w:t>0= Baseline (smear)</w:t>
                            </w:r>
                          </w:p>
                          <w:p w14:paraId="3BE26B5F" w14:textId="77777777" w:rsidR="003C4A25" w:rsidRPr="0030286B" w:rsidRDefault="003C4A25" w:rsidP="002B28F7">
                            <w:pPr>
                              <w:rPr>
                                <w:rFonts w:asciiTheme="majorHAnsi" w:hAnsiTheme="majorHAnsi"/>
                                <w:sz w:val="14"/>
                              </w:rPr>
                            </w:pPr>
                            <w:r w:rsidRPr="0030286B">
                              <w:rPr>
                                <w:rFonts w:asciiTheme="majorHAnsi" w:hAnsiTheme="majorHAnsi"/>
                                <w:sz w:val="14"/>
                              </w:rPr>
                              <w:t>1= Xpert for smear-</w:t>
                            </w:r>
                            <w:proofErr w:type="spellStart"/>
                            <w:r w:rsidRPr="0030286B">
                              <w:rPr>
                                <w:rFonts w:asciiTheme="majorHAnsi" w:hAnsiTheme="majorHAnsi"/>
                                <w:sz w:val="14"/>
                              </w:rPr>
                              <w:t>pos</w:t>
                            </w:r>
                            <w:proofErr w:type="spellEnd"/>
                          </w:p>
                          <w:p w14:paraId="783DFE7D" w14:textId="77777777" w:rsidR="003C4A25" w:rsidRPr="0030286B" w:rsidRDefault="003C4A25" w:rsidP="002B28F7">
                            <w:pPr>
                              <w:rPr>
                                <w:rFonts w:asciiTheme="majorHAnsi" w:hAnsiTheme="majorHAnsi"/>
                                <w:sz w:val="14"/>
                              </w:rPr>
                            </w:pPr>
                            <w:r w:rsidRPr="0030286B">
                              <w:rPr>
                                <w:rFonts w:asciiTheme="majorHAnsi" w:hAnsiTheme="majorHAnsi"/>
                                <w:sz w:val="14"/>
                              </w:rPr>
                              <w:t>2= Xpert for HIV+</w:t>
                            </w:r>
                          </w:p>
                          <w:p w14:paraId="7D58FF96" w14:textId="77777777" w:rsidR="003C4A25" w:rsidRPr="0030286B" w:rsidRDefault="003C4A25" w:rsidP="002B28F7">
                            <w:pPr>
                              <w:rPr>
                                <w:rFonts w:asciiTheme="majorHAnsi" w:hAnsiTheme="majorHAnsi"/>
                                <w:sz w:val="14"/>
                              </w:rPr>
                            </w:pPr>
                            <w:r w:rsidRPr="0030286B">
                              <w:rPr>
                                <w:rFonts w:asciiTheme="majorHAnsi" w:hAnsiTheme="majorHAnsi"/>
                                <w:sz w:val="14"/>
                              </w:rPr>
                              <w:t>3= Xpert for previously treated</w:t>
                            </w:r>
                          </w:p>
                          <w:p w14:paraId="5A521933" w14:textId="77777777" w:rsidR="003C4A25" w:rsidRPr="0030286B" w:rsidRDefault="003C4A25" w:rsidP="002B28F7">
                            <w:pPr>
                              <w:rPr>
                                <w:rFonts w:asciiTheme="majorHAnsi" w:hAnsiTheme="majorHAnsi"/>
                                <w:sz w:val="14"/>
                              </w:rPr>
                            </w:pPr>
                            <w:r w:rsidRPr="0030286B">
                              <w:rPr>
                                <w:rFonts w:asciiTheme="majorHAnsi" w:hAnsiTheme="majorHAnsi"/>
                                <w:sz w:val="14"/>
                              </w:rPr>
                              <w:t xml:space="preserve">4= Xpert for </w:t>
                            </w:r>
                            <w:proofErr w:type="spellStart"/>
                            <w:r w:rsidRPr="0030286B">
                              <w:rPr>
                                <w:rFonts w:asciiTheme="majorHAnsi" w:hAnsiTheme="majorHAnsi"/>
                                <w:sz w:val="14"/>
                              </w:rPr>
                              <w:t>sm-neg</w:t>
                            </w:r>
                            <w:proofErr w:type="spellEnd"/>
                            <w:r w:rsidRPr="0030286B">
                              <w:rPr>
                                <w:rFonts w:asciiTheme="majorHAnsi" w:hAnsiTheme="majorHAnsi"/>
                                <w:sz w:val="14"/>
                              </w:rPr>
                              <w:t xml:space="preserve">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1A9D8F2C" w14:textId="77777777" w:rsidR="003C4A25" w:rsidRPr="0030286B" w:rsidRDefault="003C4A25" w:rsidP="002B28F7">
                            <w:pPr>
                              <w:rPr>
                                <w:rFonts w:asciiTheme="majorHAnsi" w:hAnsiTheme="majorHAnsi"/>
                                <w:sz w:val="14"/>
                              </w:rPr>
                            </w:pPr>
                            <w:r w:rsidRPr="0030286B">
                              <w:rPr>
                                <w:rFonts w:asciiTheme="majorHAnsi" w:hAnsiTheme="majorHAnsi"/>
                                <w:sz w:val="14"/>
                              </w:rPr>
                              <w:t xml:space="preserve">5= Xpert for all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298A5610" w14:textId="77777777" w:rsidR="003C4A25" w:rsidRPr="0030286B" w:rsidRDefault="003C4A25" w:rsidP="002B28F7">
                            <w:pPr>
                              <w:rPr>
                                <w:rFonts w:asciiTheme="majorHAnsi" w:hAnsiTheme="majorHAnsi"/>
                                <w:sz w:val="14"/>
                              </w:rPr>
                            </w:pPr>
                            <w:r w:rsidRPr="0030286B">
                              <w:rPr>
                                <w:rFonts w:asciiTheme="majorHAnsi" w:hAnsiTheme="majorHAnsi"/>
                                <w:sz w:val="14"/>
                              </w:rPr>
                              <w:t>6= Xpert for smear-negative</w:t>
                            </w:r>
                          </w:p>
                          <w:p w14:paraId="3B147DCD" w14:textId="77777777" w:rsidR="003C4A25" w:rsidRPr="0030286B" w:rsidRDefault="003C4A25" w:rsidP="002B28F7">
                            <w:pPr>
                              <w:rPr>
                                <w:rFonts w:asciiTheme="majorHAnsi" w:hAnsiTheme="majorHAnsi"/>
                                <w:sz w:val="14"/>
                              </w:rPr>
                            </w:pPr>
                            <w:r w:rsidRPr="0030286B">
                              <w:rPr>
                                <w:rFonts w:asciiTheme="majorHAnsi" w:hAnsiTheme="majorHAnsi"/>
                                <w:sz w:val="14"/>
                              </w:rPr>
                              <w:t>7= Xpert for all</w:t>
                            </w:r>
                          </w:p>
                          <w:p w14:paraId="1C2B0115" w14:textId="77777777" w:rsidR="003C4A25" w:rsidRPr="0030286B" w:rsidRDefault="003C4A25" w:rsidP="002B28F7">
                            <w:pPr>
                              <w:rPr>
                                <w:rFonts w:asciiTheme="majorHAnsi" w:hAnsiTheme="majorHAnsi"/>
                                <w:sz w:val="14"/>
                              </w:rPr>
                            </w:pPr>
                            <w:r w:rsidRPr="0030286B">
                              <w:rPr>
                                <w:rFonts w:asciiTheme="majorHAnsi" w:hAnsiTheme="majorHAnsi"/>
                                <w:sz w:val="14"/>
                              </w:rPr>
                              <w:t>8= Xpert for all, same day</w:t>
                            </w:r>
                          </w:p>
                          <w:p w14:paraId="38D553C7" w14:textId="77777777" w:rsidR="003C4A25" w:rsidRPr="0030286B" w:rsidRDefault="003C4A25" w:rsidP="002B28F7">
                            <w:pPr>
                              <w:rPr>
                                <w:rFonts w:asciiTheme="majorHAnsi" w:hAnsiTheme="majorHAnsi"/>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097" type="#_x0000_t202" style="position:absolute;margin-left:247.05pt;margin-top:148.55pt;width:120.9pt;height:83.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" filled="f" strokecolor="#1f497d [3215]">
                <v:textbox>
                  <w:txbxContent>
                    <w:p w14:paraId="066716CD" w14:textId="77777777" w:rsidR="00631717" w:rsidRPr="0030286B" w:rsidRDefault="00631717" w:rsidP="002B28F7">
                      <w:pPr>
                        <w:rPr>
                          <w:rFonts w:asciiTheme="majorHAnsi" w:hAnsiTheme="majorHAnsi"/>
                          <w:sz w:val="14"/>
                        </w:rPr>
                      </w:pPr>
                      <w:r w:rsidRPr="0030286B">
                        <w:rPr>
                          <w:rFonts w:asciiTheme="majorHAnsi" w:hAnsiTheme="majorHAnsi"/>
                          <w:sz w:val="14"/>
                        </w:rPr>
                        <w:t>0= Baseline (smear)</w:t>
                      </w:r>
                    </w:p>
                    <w:p w14:paraId="3BE26B5F" w14:textId="77777777" w:rsidR="00631717" w:rsidRPr="0030286B" w:rsidRDefault="00631717" w:rsidP="002B28F7">
                      <w:pPr>
                        <w:rPr>
                          <w:rFonts w:asciiTheme="majorHAnsi" w:hAnsiTheme="majorHAnsi"/>
                          <w:sz w:val="14"/>
                        </w:rPr>
                      </w:pPr>
                      <w:r w:rsidRPr="0030286B">
                        <w:rPr>
                          <w:rFonts w:asciiTheme="majorHAnsi" w:hAnsiTheme="majorHAnsi"/>
                          <w:sz w:val="14"/>
                        </w:rPr>
                        <w:t>1= Xpert for smear-</w:t>
                      </w:r>
                      <w:proofErr w:type="spellStart"/>
                      <w:r w:rsidRPr="0030286B">
                        <w:rPr>
                          <w:rFonts w:asciiTheme="majorHAnsi" w:hAnsiTheme="majorHAnsi"/>
                          <w:sz w:val="14"/>
                        </w:rPr>
                        <w:t>pos</w:t>
                      </w:r>
                      <w:proofErr w:type="spellEnd"/>
                    </w:p>
                    <w:p w14:paraId="783DFE7D" w14:textId="77777777" w:rsidR="00631717" w:rsidRPr="0030286B" w:rsidRDefault="00631717" w:rsidP="002B28F7">
                      <w:pPr>
                        <w:rPr>
                          <w:rFonts w:asciiTheme="majorHAnsi" w:hAnsiTheme="majorHAnsi"/>
                          <w:sz w:val="14"/>
                        </w:rPr>
                      </w:pPr>
                      <w:r w:rsidRPr="0030286B">
                        <w:rPr>
                          <w:rFonts w:asciiTheme="majorHAnsi" w:hAnsiTheme="majorHAnsi"/>
                          <w:sz w:val="14"/>
                        </w:rPr>
                        <w:t>2= Xpert for HIV+</w:t>
                      </w:r>
                    </w:p>
                    <w:p w14:paraId="7D58FF96" w14:textId="77777777" w:rsidR="00631717" w:rsidRPr="0030286B" w:rsidRDefault="00631717" w:rsidP="002B28F7">
                      <w:pPr>
                        <w:rPr>
                          <w:rFonts w:asciiTheme="majorHAnsi" w:hAnsiTheme="majorHAnsi"/>
                          <w:sz w:val="14"/>
                        </w:rPr>
                      </w:pPr>
                      <w:r w:rsidRPr="0030286B">
                        <w:rPr>
                          <w:rFonts w:asciiTheme="majorHAnsi" w:hAnsiTheme="majorHAnsi"/>
                          <w:sz w:val="14"/>
                        </w:rPr>
                        <w:t>3= Xpert for previously treated</w:t>
                      </w:r>
                    </w:p>
                    <w:p w14:paraId="5A521933" w14:textId="77777777" w:rsidR="00631717" w:rsidRPr="0030286B" w:rsidRDefault="00631717" w:rsidP="002B28F7">
                      <w:pPr>
                        <w:rPr>
                          <w:rFonts w:asciiTheme="majorHAnsi" w:hAnsiTheme="majorHAnsi"/>
                          <w:sz w:val="14"/>
                        </w:rPr>
                      </w:pPr>
                      <w:r w:rsidRPr="0030286B">
                        <w:rPr>
                          <w:rFonts w:asciiTheme="majorHAnsi" w:hAnsiTheme="majorHAnsi"/>
                          <w:sz w:val="14"/>
                        </w:rPr>
                        <w:t xml:space="preserve">4= Xpert for </w:t>
                      </w:r>
                      <w:proofErr w:type="spellStart"/>
                      <w:r w:rsidRPr="0030286B">
                        <w:rPr>
                          <w:rFonts w:asciiTheme="majorHAnsi" w:hAnsiTheme="majorHAnsi"/>
                          <w:sz w:val="14"/>
                        </w:rPr>
                        <w:t>sm-neg</w:t>
                      </w:r>
                      <w:proofErr w:type="spellEnd"/>
                      <w:r w:rsidRPr="0030286B">
                        <w:rPr>
                          <w:rFonts w:asciiTheme="majorHAnsi" w:hAnsiTheme="majorHAnsi"/>
                          <w:sz w:val="14"/>
                        </w:rPr>
                        <w:t xml:space="preserve">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1A9D8F2C" w14:textId="77777777" w:rsidR="00631717" w:rsidRPr="0030286B" w:rsidRDefault="00631717" w:rsidP="002B28F7">
                      <w:pPr>
                        <w:rPr>
                          <w:rFonts w:asciiTheme="majorHAnsi" w:hAnsiTheme="majorHAnsi"/>
                          <w:sz w:val="14"/>
                        </w:rPr>
                      </w:pPr>
                      <w:r w:rsidRPr="0030286B">
                        <w:rPr>
                          <w:rFonts w:asciiTheme="majorHAnsi" w:hAnsiTheme="majorHAnsi"/>
                          <w:sz w:val="14"/>
                        </w:rPr>
                        <w:t xml:space="preserve">5= Xpert for all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298A5610" w14:textId="77777777" w:rsidR="00631717" w:rsidRPr="0030286B" w:rsidRDefault="00631717" w:rsidP="002B28F7">
                      <w:pPr>
                        <w:rPr>
                          <w:rFonts w:asciiTheme="majorHAnsi" w:hAnsiTheme="majorHAnsi"/>
                          <w:sz w:val="14"/>
                        </w:rPr>
                      </w:pPr>
                      <w:r w:rsidRPr="0030286B">
                        <w:rPr>
                          <w:rFonts w:asciiTheme="majorHAnsi" w:hAnsiTheme="majorHAnsi"/>
                          <w:sz w:val="14"/>
                        </w:rPr>
                        <w:t>6= Xpert for smear-negative</w:t>
                      </w:r>
                    </w:p>
                    <w:p w14:paraId="3B147DCD" w14:textId="77777777" w:rsidR="00631717" w:rsidRPr="0030286B" w:rsidRDefault="00631717" w:rsidP="002B28F7">
                      <w:pPr>
                        <w:rPr>
                          <w:rFonts w:asciiTheme="majorHAnsi" w:hAnsiTheme="majorHAnsi"/>
                          <w:sz w:val="14"/>
                        </w:rPr>
                      </w:pPr>
                      <w:r w:rsidRPr="0030286B">
                        <w:rPr>
                          <w:rFonts w:asciiTheme="majorHAnsi" w:hAnsiTheme="majorHAnsi"/>
                          <w:sz w:val="14"/>
                        </w:rPr>
                        <w:t>7= Xpert for all</w:t>
                      </w:r>
                    </w:p>
                    <w:p w14:paraId="1C2B0115" w14:textId="77777777" w:rsidR="00631717" w:rsidRPr="0030286B" w:rsidRDefault="00631717" w:rsidP="002B28F7">
                      <w:pPr>
                        <w:rPr>
                          <w:rFonts w:asciiTheme="majorHAnsi" w:hAnsiTheme="majorHAnsi"/>
                          <w:sz w:val="14"/>
                        </w:rPr>
                      </w:pPr>
                      <w:r w:rsidRPr="0030286B">
                        <w:rPr>
                          <w:rFonts w:asciiTheme="majorHAnsi" w:hAnsiTheme="majorHAnsi"/>
                          <w:sz w:val="14"/>
                        </w:rPr>
                        <w:t>8= Xpert for all, same day</w:t>
                      </w:r>
                    </w:p>
                    <w:p w14:paraId="38D553C7" w14:textId="77777777" w:rsidR="00631717" w:rsidRPr="0030286B" w:rsidRDefault="00631717" w:rsidP="002B28F7">
                      <w:pPr>
                        <w:rPr>
                          <w:rFonts w:asciiTheme="majorHAnsi" w:hAnsiTheme="majorHAnsi"/>
                          <w:sz w:val="14"/>
                        </w:rPr>
                      </w:pP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0CA3AE1D" wp14:editId="648FE589">
                <wp:simplePos x="0" y="0"/>
                <wp:positionH relativeFrom="column">
                  <wp:posOffset>864870</wp:posOffset>
                </wp:positionH>
                <wp:positionV relativeFrom="paragraph">
                  <wp:posOffset>116205</wp:posOffset>
                </wp:positionV>
                <wp:extent cx="4215765" cy="45910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4215765" cy="4591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C8D92B" w14:textId="52438BA5" w:rsidR="003C4A25" w:rsidRPr="004A33D3" w:rsidRDefault="003C4A25" w:rsidP="004A33D3">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 South Africa</w:t>
                            </w:r>
                          </w:p>
                          <w:p w14:paraId="11400856" w14:textId="77777777" w:rsidR="003C4A25" w:rsidRPr="004A33D3" w:rsidRDefault="003C4A25" w:rsidP="004A33D3">
                            <w:pPr>
                              <w:rPr>
                                <w:rFonts w:asciiTheme="majorHAnsi" w:hAnsiTheme="majorHAnsi"/>
                                <w:b/>
                                <w:sz w:val="18"/>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098" type="#_x0000_t202" style="position:absolute;margin-left:68.1pt;margin-top:9.15pt;width:331.95pt;height:36.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" filled="f" stroked="f">
                <v:textbox>
                  <w:txbxContent>
                    <w:p w14:paraId="01C8D92B" w14:textId="52438BA5" w:rsidR="00631717" w:rsidRPr="004A33D3" w:rsidRDefault="00631717" w:rsidP="004A33D3">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 South Africa</w:t>
                      </w:r>
                    </w:p>
                    <w:p w14:paraId="11400856" w14:textId="77777777" w:rsidR="00631717" w:rsidRPr="004A33D3" w:rsidRDefault="00631717" w:rsidP="004A33D3">
                      <w:pPr>
                        <w:rPr>
                          <w:rFonts w:asciiTheme="majorHAnsi" w:hAnsiTheme="majorHAnsi"/>
                          <w:b/>
                          <w:sz w:val="18"/>
                          <w:szCs w:val="26"/>
                        </w:rPr>
                      </w:pPr>
                    </w:p>
                  </w:txbxContent>
                </v:textbox>
              </v:shape>
            </w:pict>
          </mc:Fallback>
        </mc:AlternateContent>
      </w:r>
      <w:r>
        <w:tab/>
      </w:r>
      <w:r w:rsidR="0028709B">
        <w:rPr>
          <w:noProof/>
        </w:rPr>
        <w:drawing>
          <wp:inline distT="0" distB="0" distL="0" distR="0" wp14:anchorId="6E00F071" wp14:editId="05A858FE">
            <wp:extent cx="4385522" cy="3288364"/>
            <wp:effectExtent l="25400" t="25400" r="34290" b="13970"/>
            <wp:docPr id="2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5522" cy="3288364"/>
                    </a:xfrm>
                    <a:prstGeom prst="rect">
                      <a:avLst/>
                    </a:prstGeom>
                    <a:noFill/>
                    <a:ln>
                      <a:solidFill>
                        <a:srgbClr val="1F497D"/>
                      </a:solidFill>
                    </a:ln>
                  </pic:spPr>
                </pic:pic>
              </a:graphicData>
            </a:graphic>
          </wp:inline>
        </w:drawing>
      </w:r>
    </w:p>
    <w:p w14:paraId="2FC6C7F5" w14:textId="77777777" w:rsidR="0028709B" w:rsidRDefault="0028709B" w:rsidP="008C19B9"/>
    <w:p w14:paraId="312E5315" w14:textId="77777777" w:rsidR="004A57B9" w:rsidRDefault="004A57B9" w:rsidP="004A57B9">
      <w:pPr>
        <w:ind w:left="720"/>
        <w:rPr>
          <w:sz w:val="22"/>
          <w:szCs w:val="22"/>
        </w:rPr>
      </w:pPr>
      <w:r>
        <w:rPr>
          <w:sz w:val="22"/>
          <w:szCs w:val="22"/>
        </w:rPr>
        <w:t xml:space="preserve">If we implemented Xpert using more targeted strategies, namely (2) Xpert for HIV-infected patients, (4) Xpert for smear-negative HIV-infected or previously treated patients, and (5) Xpert for all HIV-infected or previously treated patients, to address the </w:t>
      </w:r>
      <w:r w:rsidRPr="00023618">
        <w:rPr>
          <w:sz w:val="22"/>
          <w:szCs w:val="22"/>
        </w:rPr>
        <w:t>high HIV prevalence</w:t>
      </w:r>
      <w:r>
        <w:rPr>
          <w:sz w:val="22"/>
          <w:szCs w:val="22"/>
        </w:rPr>
        <w:t xml:space="preserve"> in our setting, the FlexDx TB Model projects decreases in TB incidence of 6.4 to 7.9%, decreases in MDR TB incidence of 5.2 to 10.6%, and decreases in TB mortality of 25.2 to 28.4% with Year 1 cost increases of 35.1 to 43.1% for implementation.  </w:t>
      </w:r>
    </w:p>
    <w:p w14:paraId="1B91531D" w14:textId="77777777" w:rsidR="004A57B9" w:rsidRDefault="004A57B9" w:rsidP="008C19B9"/>
    <w:p w14:paraId="77F1DC84" w14:textId="62780D78" w:rsidR="0028709B" w:rsidRDefault="000271E0" w:rsidP="008C19B9">
      <w:r>
        <w:rPr>
          <w:noProof/>
        </w:rPr>
        <mc:AlternateContent>
          <mc:Choice Requires="wps">
            <w:drawing>
              <wp:anchor distT="0" distB="0" distL="114300" distR="114300" simplePos="0" relativeHeight="251807744" behindDoc="0" locked="0" layoutInCell="1" allowOverlap="1" wp14:anchorId="2252AFC7" wp14:editId="5F1B86E1">
                <wp:simplePos x="0" y="0"/>
                <wp:positionH relativeFrom="column">
                  <wp:posOffset>3189605</wp:posOffset>
                </wp:positionH>
                <wp:positionV relativeFrom="paragraph">
                  <wp:posOffset>1911350</wp:posOffset>
                </wp:positionV>
                <wp:extent cx="1473835" cy="1049655"/>
                <wp:effectExtent l="0" t="0" r="24765" b="17145"/>
                <wp:wrapNone/>
                <wp:docPr id="266" name="Text Box 266"/>
                <wp:cNvGraphicFramePr/>
                <a:graphic xmlns:a="http://schemas.openxmlformats.org/drawingml/2006/main">
                  <a:graphicData uri="http://schemas.microsoft.com/office/word/2010/wordprocessingShape">
                    <wps:wsp>
                      <wps:cNvSpPr txBox="1"/>
                      <wps:spPr>
                        <a:xfrm>
                          <a:off x="0" y="0"/>
                          <a:ext cx="1473835" cy="1049655"/>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2CA9F4" w14:textId="77777777" w:rsidR="003C4A25" w:rsidRPr="0030286B" w:rsidRDefault="003C4A25">
                            <w:pPr>
                              <w:rPr>
                                <w:rFonts w:asciiTheme="majorHAnsi" w:hAnsiTheme="majorHAnsi"/>
                                <w:sz w:val="14"/>
                              </w:rPr>
                            </w:pPr>
                            <w:r w:rsidRPr="0030286B">
                              <w:rPr>
                                <w:rFonts w:asciiTheme="majorHAnsi" w:hAnsiTheme="majorHAnsi"/>
                                <w:sz w:val="14"/>
                              </w:rPr>
                              <w:t>0= Baseline (smear)</w:t>
                            </w:r>
                          </w:p>
                          <w:p w14:paraId="65E8BAF0" w14:textId="6E80A8BD" w:rsidR="003C4A25" w:rsidRPr="0030286B" w:rsidRDefault="003C4A25">
                            <w:pPr>
                              <w:rPr>
                                <w:rFonts w:asciiTheme="majorHAnsi" w:hAnsiTheme="majorHAnsi"/>
                                <w:sz w:val="14"/>
                              </w:rPr>
                            </w:pPr>
                            <w:r w:rsidRPr="0030286B">
                              <w:rPr>
                                <w:rFonts w:asciiTheme="majorHAnsi" w:hAnsiTheme="majorHAnsi"/>
                                <w:sz w:val="14"/>
                              </w:rPr>
                              <w:t>1= Xpert for smear-</w:t>
                            </w:r>
                            <w:proofErr w:type="spellStart"/>
                            <w:r w:rsidRPr="0030286B">
                              <w:rPr>
                                <w:rFonts w:asciiTheme="majorHAnsi" w:hAnsiTheme="majorHAnsi"/>
                                <w:sz w:val="14"/>
                              </w:rPr>
                              <w:t>pos</w:t>
                            </w:r>
                            <w:proofErr w:type="spellEnd"/>
                          </w:p>
                          <w:p w14:paraId="6B897732" w14:textId="1D433AA5" w:rsidR="003C4A25" w:rsidRPr="0030286B" w:rsidRDefault="003C4A25">
                            <w:pPr>
                              <w:rPr>
                                <w:rFonts w:asciiTheme="majorHAnsi" w:hAnsiTheme="majorHAnsi"/>
                                <w:sz w:val="14"/>
                              </w:rPr>
                            </w:pPr>
                            <w:r w:rsidRPr="0030286B">
                              <w:rPr>
                                <w:rFonts w:asciiTheme="majorHAnsi" w:hAnsiTheme="majorHAnsi"/>
                                <w:sz w:val="14"/>
                              </w:rPr>
                              <w:t>2= Xpert for HIV+</w:t>
                            </w:r>
                          </w:p>
                          <w:p w14:paraId="30ED5E31" w14:textId="6A525CF3" w:rsidR="003C4A25" w:rsidRPr="0030286B" w:rsidRDefault="003C4A25">
                            <w:pPr>
                              <w:rPr>
                                <w:rFonts w:asciiTheme="majorHAnsi" w:hAnsiTheme="majorHAnsi"/>
                                <w:sz w:val="14"/>
                              </w:rPr>
                            </w:pPr>
                            <w:r w:rsidRPr="0030286B">
                              <w:rPr>
                                <w:rFonts w:asciiTheme="majorHAnsi" w:hAnsiTheme="majorHAnsi"/>
                                <w:sz w:val="14"/>
                              </w:rPr>
                              <w:t>3= Xpert for previously treated</w:t>
                            </w:r>
                          </w:p>
                          <w:p w14:paraId="372D924D" w14:textId="3DEC43CA" w:rsidR="003C4A25" w:rsidRPr="0030286B" w:rsidRDefault="003C4A25">
                            <w:pPr>
                              <w:rPr>
                                <w:rFonts w:asciiTheme="majorHAnsi" w:hAnsiTheme="majorHAnsi"/>
                                <w:sz w:val="14"/>
                              </w:rPr>
                            </w:pPr>
                            <w:r w:rsidRPr="0030286B">
                              <w:rPr>
                                <w:rFonts w:asciiTheme="majorHAnsi" w:hAnsiTheme="majorHAnsi"/>
                                <w:sz w:val="14"/>
                              </w:rPr>
                              <w:t xml:space="preserve">4= Xpert for </w:t>
                            </w:r>
                            <w:proofErr w:type="spellStart"/>
                            <w:r w:rsidRPr="0030286B">
                              <w:rPr>
                                <w:rFonts w:asciiTheme="majorHAnsi" w:hAnsiTheme="majorHAnsi"/>
                                <w:sz w:val="14"/>
                              </w:rPr>
                              <w:t>sm-neg</w:t>
                            </w:r>
                            <w:proofErr w:type="spellEnd"/>
                            <w:r w:rsidRPr="0030286B">
                              <w:rPr>
                                <w:rFonts w:asciiTheme="majorHAnsi" w:hAnsiTheme="majorHAnsi"/>
                                <w:sz w:val="14"/>
                              </w:rPr>
                              <w:t xml:space="preserve">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4C335BBA" w14:textId="70916A06" w:rsidR="003C4A25" w:rsidRPr="0030286B" w:rsidRDefault="003C4A25">
                            <w:pPr>
                              <w:rPr>
                                <w:rFonts w:asciiTheme="majorHAnsi" w:hAnsiTheme="majorHAnsi"/>
                                <w:sz w:val="14"/>
                              </w:rPr>
                            </w:pPr>
                            <w:r w:rsidRPr="0030286B">
                              <w:rPr>
                                <w:rFonts w:asciiTheme="majorHAnsi" w:hAnsiTheme="majorHAnsi"/>
                                <w:sz w:val="14"/>
                              </w:rPr>
                              <w:t xml:space="preserve">5= Xpert for all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260D8AC5" w14:textId="5363E1CB" w:rsidR="003C4A25" w:rsidRPr="0030286B" w:rsidRDefault="003C4A25">
                            <w:pPr>
                              <w:rPr>
                                <w:rFonts w:asciiTheme="majorHAnsi" w:hAnsiTheme="majorHAnsi"/>
                                <w:sz w:val="14"/>
                              </w:rPr>
                            </w:pPr>
                            <w:r w:rsidRPr="0030286B">
                              <w:rPr>
                                <w:rFonts w:asciiTheme="majorHAnsi" w:hAnsiTheme="majorHAnsi"/>
                                <w:sz w:val="14"/>
                              </w:rPr>
                              <w:t>6= Xpert for smear-negative</w:t>
                            </w:r>
                          </w:p>
                          <w:p w14:paraId="159D6CCE" w14:textId="7BB62541" w:rsidR="003C4A25" w:rsidRPr="0030286B" w:rsidRDefault="003C4A25">
                            <w:pPr>
                              <w:rPr>
                                <w:rFonts w:asciiTheme="majorHAnsi" w:hAnsiTheme="majorHAnsi"/>
                                <w:sz w:val="14"/>
                              </w:rPr>
                            </w:pPr>
                            <w:r w:rsidRPr="0030286B">
                              <w:rPr>
                                <w:rFonts w:asciiTheme="majorHAnsi" w:hAnsiTheme="majorHAnsi"/>
                                <w:sz w:val="14"/>
                              </w:rPr>
                              <w:t>7= Xpert for all</w:t>
                            </w:r>
                          </w:p>
                          <w:p w14:paraId="39DA031C" w14:textId="15C037E3" w:rsidR="003C4A25" w:rsidRPr="0030286B" w:rsidRDefault="003C4A25">
                            <w:pPr>
                              <w:rPr>
                                <w:rFonts w:asciiTheme="majorHAnsi" w:hAnsiTheme="majorHAnsi"/>
                                <w:sz w:val="14"/>
                              </w:rPr>
                            </w:pPr>
                            <w:r w:rsidRPr="0030286B">
                              <w:rPr>
                                <w:rFonts w:asciiTheme="majorHAnsi" w:hAnsiTheme="majorHAnsi"/>
                                <w:sz w:val="14"/>
                              </w:rPr>
                              <w:t>8= Xpert for all, same day</w:t>
                            </w:r>
                          </w:p>
                          <w:p w14:paraId="74C4D354" w14:textId="77777777" w:rsidR="003C4A25" w:rsidRPr="0030286B" w:rsidRDefault="003C4A25">
                            <w:pPr>
                              <w:rPr>
                                <w:rFonts w:asciiTheme="majorHAnsi" w:hAnsiTheme="majorHAnsi"/>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099" type="#_x0000_t202" style="position:absolute;margin-left:251.15pt;margin-top:150.5pt;width:116.05pt;height:82.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" filled="f" strokecolor="#1f497d [3215]">
                <v:textbox>
                  <w:txbxContent>
                    <w:p w14:paraId="0A2CA9F4" w14:textId="77777777" w:rsidR="00631717" w:rsidRPr="0030286B" w:rsidRDefault="00631717">
                      <w:pPr>
                        <w:rPr>
                          <w:rFonts w:asciiTheme="majorHAnsi" w:hAnsiTheme="majorHAnsi"/>
                          <w:sz w:val="14"/>
                        </w:rPr>
                      </w:pPr>
                      <w:r w:rsidRPr="0030286B">
                        <w:rPr>
                          <w:rFonts w:asciiTheme="majorHAnsi" w:hAnsiTheme="majorHAnsi"/>
                          <w:sz w:val="14"/>
                        </w:rPr>
                        <w:t>0= Baseline (smear)</w:t>
                      </w:r>
                    </w:p>
                    <w:p w14:paraId="65E8BAF0" w14:textId="6E80A8BD" w:rsidR="00631717" w:rsidRPr="0030286B" w:rsidRDefault="00631717">
                      <w:pPr>
                        <w:rPr>
                          <w:rFonts w:asciiTheme="majorHAnsi" w:hAnsiTheme="majorHAnsi"/>
                          <w:sz w:val="14"/>
                        </w:rPr>
                      </w:pPr>
                      <w:r w:rsidRPr="0030286B">
                        <w:rPr>
                          <w:rFonts w:asciiTheme="majorHAnsi" w:hAnsiTheme="majorHAnsi"/>
                          <w:sz w:val="14"/>
                        </w:rPr>
                        <w:t>1= Xpert for smear-</w:t>
                      </w:r>
                      <w:proofErr w:type="spellStart"/>
                      <w:r w:rsidRPr="0030286B">
                        <w:rPr>
                          <w:rFonts w:asciiTheme="majorHAnsi" w:hAnsiTheme="majorHAnsi"/>
                          <w:sz w:val="14"/>
                        </w:rPr>
                        <w:t>pos</w:t>
                      </w:r>
                      <w:proofErr w:type="spellEnd"/>
                    </w:p>
                    <w:p w14:paraId="6B897732" w14:textId="1D433AA5" w:rsidR="00631717" w:rsidRPr="0030286B" w:rsidRDefault="00631717">
                      <w:pPr>
                        <w:rPr>
                          <w:rFonts w:asciiTheme="majorHAnsi" w:hAnsiTheme="majorHAnsi"/>
                          <w:sz w:val="14"/>
                        </w:rPr>
                      </w:pPr>
                      <w:r w:rsidRPr="0030286B">
                        <w:rPr>
                          <w:rFonts w:asciiTheme="majorHAnsi" w:hAnsiTheme="majorHAnsi"/>
                          <w:sz w:val="14"/>
                        </w:rPr>
                        <w:t>2= Xpert for HIV+</w:t>
                      </w:r>
                    </w:p>
                    <w:p w14:paraId="30ED5E31" w14:textId="6A525CF3" w:rsidR="00631717" w:rsidRPr="0030286B" w:rsidRDefault="00631717">
                      <w:pPr>
                        <w:rPr>
                          <w:rFonts w:asciiTheme="majorHAnsi" w:hAnsiTheme="majorHAnsi"/>
                          <w:sz w:val="14"/>
                        </w:rPr>
                      </w:pPr>
                      <w:r w:rsidRPr="0030286B">
                        <w:rPr>
                          <w:rFonts w:asciiTheme="majorHAnsi" w:hAnsiTheme="majorHAnsi"/>
                          <w:sz w:val="14"/>
                        </w:rPr>
                        <w:t>3= Xpert for previously treated</w:t>
                      </w:r>
                    </w:p>
                    <w:p w14:paraId="372D924D" w14:textId="3DEC43CA" w:rsidR="00631717" w:rsidRPr="0030286B" w:rsidRDefault="00631717">
                      <w:pPr>
                        <w:rPr>
                          <w:rFonts w:asciiTheme="majorHAnsi" w:hAnsiTheme="majorHAnsi"/>
                          <w:sz w:val="14"/>
                        </w:rPr>
                      </w:pPr>
                      <w:r w:rsidRPr="0030286B">
                        <w:rPr>
                          <w:rFonts w:asciiTheme="majorHAnsi" w:hAnsiTheme="majorHAnsi"/>
                          <w:sz w:val="14"/>
                        </w:rPr>
                        <w:t xml:space="preserve">4= Xpert for </w:t>
                      </w:r>
                      <w:proofErr w:type="spellStart"/>
                      <w:r w:rsidRPr="0030286B">
                        <w:rPr>
                          <w:rFonts w:asciiTheme="majorHAnsi" w:hAnsiTheme="majorHAnsi"/>
                          <w:sz w:val="14"/>
                        </w:rPr>
                        <w:t>sm-neg</w:t>
                      </w:r>
                      <w:proofErr w:type="spellEnd"/>
                      <w:r w:rsidRPr="0030286B">
                        <w:rPr>
                          <w:rFonts w:asciiTheme="majorHAnsi" w:hAnsiTheme="majorHAnsi"/>
                          <w:sz w:val="14"/>
                        </w:rPr>
                        <w:t xml:space="preserve">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4C335BBA" w14:textId="70916A06" w:rsidR="00631717" w:rsidRPr="0030286B" w:rsidRDefault="00631717">
                      <w:pPr>
                        <w:rPr>
                          <w:rFonts w:asciiTheme="majorHAnsi" w:hAnsiTheme="majorHAnsi"/>
                          <w:sz w:val="14"/>
                        </w:rPr>
                      </w:pPr>
                      <w:r w:rsidRPr="0030286B">
                        <w:rPr>
                          <w:rFonts w:asciiTheme="majorHAnsi" w:hAnsiTheme="majorHAnsi"/>
                          <w:sz w:val="14"/>
                        </w:rPr>
                        <w:t xml:space="preserve">5= Xpert for all HIV+ or </w:t>
                      </w:r>
                      <w:proofErr w:type="spellStart"/>
                      <w:r w:rsidRPr="0030286B">
                        <w:rPr>
                          <w:rFonts w:asciiTheme="majorHAnsi" w:hAnsiTheme="majorHAnsi"/>
                          <w:sz w:val="14"/>
                        </w:rPr>
                        <w:t>prev</w:t>
                      </w:r>
                      <w:proofErr w:type="spellEnd"/>
                      <w:r w:rsidRPr="0030286B">
                        <w:rPr>
                          <w:rFonts w:asciiTheme="majorHAnsi" w:hAnsiTheme="majorHAnsi"/>
                          <w:sz w:val="14"/>
                        </w:rPr>
                        <w:t xml:space="preserve"> </w:t>
                      </w:r>
                      <w:proofErr w:type="spellStart"/>
                      <w:proofErr w:type="gramStart"/>
                      <w:r w:rsidRPr="0030286B">
                        <w:rPr>
                          <w:rFonts w:asciiTheme="majorHAnsi" w:hAnsiTheme="majorHAnsi"/>
                          <w:sz w:val="14"/>
                        </w:rPr>
                        <w:t>tx</w:t>
                      </w:r>
                      <w:proofErr w:type="spellEnd"/>
                      <w:proofErr w:type="gramEnd"/>
                    </w:p>
                    <w:p w14:paraId="260D8AC5" w14:textId="5363E1CB" w:rsidR="00631717" w:rsidRPr="0030286B" w:rsidRDefault="00631717">
                      <w:pPr>
                        <w:rPr>
                          <w:rFonts w:asciiTheme="majorHAnsi" w:hAnsiTheme="majorHAnsi"/>
                          <w:sz w:val="14"/>
                        </w:rPr>
                      </w:pPr>
                      <w:r w:rsidRPr="0030286B">
                        <w:rPr>
                          <w:rFonts w:asciiTheme="majorHAnsi" w:hAnsiTheme="majorHAnsi"/>
                          <w:sz w:val="14"/>
                        </w:rPr>
                        <w:t>6= Xpert for smear-negative</w:t>
                      </w:r>
                    </w:p>
                    <w:p w14:paraId="159D6CCE" w14:textId="7BB62541" w:rsidR="00631717" w:rsidRPr="0030286B" w:rsidRDefault="00631717">
                      <w:pPr>
                        <w:rPr>
                          <w:rFonts w:asciiTheme="majorHAnsi" w:hAnsiTheme="majorHAnsi"/>
                          <w:sz w:val="14"/>
                        </w:rPr>
                      </w:pPr>
                      <w:r w:rsidRPr="0030286B">
                        <w:rPr>
                          <w:rFonts w:asciiTheme="majorHAnsi" w:hAnsiTheme="majorHAnsi"/>
                          <w:sz w:val="14"/>
                        </w:rPr>
                        <w:t>7= Xpert for all</w:t>
                      </w:r>
                    </w:p>
                    <w:p w14:paraId="39DA031C" w14:textId="15C037E3" w:rsidR="00631717" w:rsidRPr="0030286B" w:rsidRDefault="00631717">
                      <w:pPr>
                        <w:rPr>
                          <w:rFonts w:asciiTheme="majorHAnsi" w:hAnsiTheme="majorHAnsi"/>
                          <w:sz w:val="14"/>
                        </w:rPr>
                      </w:pPr>
                      <w:r w:rsidRPr="0030286B">
                        <w:rPr>
                          <w:rFonts w:asciiTheme="majorHAnsi" w:hAnsiTheme="majorHAnsi"/>
                          <w:sz w:val="14"/>
                        </w:rPr>
                        <w:t>8= Xpert for all, same day</w:t>
                      </w:r>
                    </w:p>
                    <w:p w14:paraId="74C4D354" w14:textId="77777777" w:rsidR="00631717" w:rsidRPr="0030286B" w:rsidRDefault="00631717">
                      <w:pPr>
                        <w:rPr>
                          <w:rFonts w:asciiTheme="majorHAnsi" w:hAnsiTheme="majorHAnsi"/>
                          <w:sz w:val="14"/>
                        </w:rPr>
                      </w:pPr>
                    </w:p>
                  </w:txbxContent>
                </v:textbox>
              </v:shape>
            </w:pict>
          </mc:Fallback>
        </mc:AlternateContent>
      </w:r>
      <w:r w:rsidRPr="004A33D3">
        <w:rPr>
          <w:noProof/>
        </w:rPr>
        <mc:AlternateContent>
          <mc:Choice Requires="wps">
            <w:drawing>
              <wp:anchor distT="0" distB="0" distL="114300" distR="114300" simplePos="0" relativeHeight="251857920" behindDoc="0" locked="0" layoutInCell="1" allowOverlap="1" wp14:anchorId="6C8FBFF7" wp14:editId="4155B10D">
                <wp:simplePos x="0" y="0"/>
                <wp:positionH relativeFrom="column">
                  <wp:posOffset>884555</wp:posOffset>
                </wp:positionH>
                <wp:positionV relativeFrom="paragraph">
                  <wp:posOffset>135255</wp:posOffset>
                </wp:positionV>
                <wp:extent cx="4114800" cy="342900"/>
                <wp:effectExtent l="0" t="0" r="0" b="12700"/>
                <wp:wrapNone/>
                <wp:docPr id="255" name="Text Box 25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A7F06" w14:textId="22D7BAB9" w:rsidR="003C4A25" w:rsidRPr="004A33D3" w:rsidRDefault="003C4A25" w:rsidP="004A33D3">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w:t>
                            </w:r>
                            <w:r>
                              <w:rPr>
                                <w:rFonts w:asciiTheme="majorHAnsi" w:hAnsiTheme="majorHAnsi"/>
                                <w:b/>
                                <w:sz w:val="18"/>
                                <w:szCs w:val="26"/>
                              </w:rPr>
                              <w:t xml:space="preserve"> South Africa</w:t>
                            </w:r>
                          </w:p>
                          <w:p w14:paraId="5DE7C472" w14:textId="77777777" w:rsidR="003C4A25" w:rsidRPr="004A33D3" w:rsidRDefault="003C4A25" w:rsidP="004A33D3">
                            <w:pPr>
                              <w:rPr>
                                <w:rFonts w:asciiTheme="majorHAnsi" w:hAnsiTheme="majorHAnsi"/>
                                <w:b/>
                                <w:sz w:val="18"/>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5" o:spid="_x0000_s1100" type="#_x0000_t202" style="position:absolute;margin-left:69.65pt;margin-top:10.65pt;width:324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SI9MCAAAa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" filled="f" stroked="f">
                <v:textbox>
                  <w:txbxContent>
                    <w:p w14:paraId="0DFA7F06" w14:textId="22D7BAB9" w:rsidR="00631717" w:rsidRPr="004A33D3" w:rsidRDefault="00631717" w:rsidP="004A33D3">
                      <w:pPr>
                        <w:rPr>
                          <w:rFonts w:asciiTheme="majorHAnsi" w:hAnsiTheme="majorHAnsi"/>
                          <w:b/>
                          <w:sz w:val="18"/>
                          <w:szCs w:val="26"/>
                        </w:rPr>
                      </w:pPr>
                      <w:proofErr w:type="gramStart"/>
                      <w:r w:rsidRPr="004A33D3">
                        <w:rPr>
                          <w:rFonts w:asciiTheme="majorHAnsi" w:hAnsiTheme="majorHAnsi"/>
                          <w:b/>
                          <w:sz w:val="18"/>
                          <w:szCs w:val="26"/>
                        </w:rPr>
                        <w:t>for</w:t>
                      </w:r>
                      <w:proofErr w:type="gramEnd"/>
                      <w:r w:rsidRPr="004A33D3">
                        <w:rPr>
                          <w:rFonts w:asciiTheme="majorHAnsi" w:hAnsiTheme="majorHAnsi"/>
                          <w:b/>
                          <w:sz w:val="18"/>
                          <w:szCs w:val="26"/>
                        </w:rPr>
                        <w:t xml:space="preserve"> scale-up in an urban primary-care health center in Cape Town,</w:t>
                      </w:r>
                      <w:r>
                        <w:rPr>
                          <w:rFonts w:asciiTheme="majorHAnsi" w:hAnsiTheme="majorHAnsi"/>
                          <w:b/>
                          <w:sz w:val="18"/>
                          <w:szCs w:val="26"/>
                        </w:rPr>
                        <w:t xml:space="preserve"> South Africa</w:t>
                      </w:r>
                    </w:p>
                    <w:p w14:paraId="5DE7C472" w14:textId="77777777" w:rsidR="00631717" w:rsidRPr="004A33D3" w:rsidRDefault="00631717" w:rsidP="004A33D3">
                      <w:pPr>
                        <w:rPr>
                          <w:rFonts w:asciiTheme="majorHAnsi" w:hAnsiTheme="majorHAnsi"/>
                          <w:b/>
                          <w:sz w:val="18"/>
                          <w:szCs w:val="26"/>
                        </w:rPr>
                      </w:pPr>
                    </w:p>
                  </w:txbxContent>
                </v:textbox>
              </v:shape>
            </w:pict>
          </mc:Fallback>
        </mc:AlternateContent>
      </w:r>
      <w:r>
        <w:tab/>
      </w:r>
      <w:r w:rsidR="0028709B">
        <w:rPr>
          <w:noProof/>
        </w:rPr>
        <w:drawing>
          <wp:inline distT="0" distB="0" distL="0" distR="0" wp14:anchorId="1260F884" wp14:editId="6ED65218">
            <wp:extent cx="4385522" cy="3288364"/>
            <wp:effectExtent l="25400" t="25400" r="34290" b="13970"/>
            <wp:docPr id="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5736" cy="3288524"/>
                    </a:xfrm>
                    <a:prstGeom prst="rect">
                      <a:avLst/>
                    </a:prstGeom>
                    <a:noFill/>
                    <a:ln>
                      <a:solidFill>
                        <a:srgbClr val="1F497D"/>
                      </a:solidFill>
                    </a:ln>
                  </pic:spPr>
                </pic:pic>
              </a:graphicData>
            </a:graphic>
          </wp:inline>
        </w:drawing>
      </w:r>
    </w:p>
    <w:p w14:paraId="38BC135B" w14:textId="3C3E7363" w:rsidR="008C19B9" w:rsidRDefault="000271E0" w:rsidP="008C19B9">
      <w:r>
        <w:tab/>
      </w:r>
    </w:p>
    <w:p w14:paraId="1C5A3B14" w14:textId="77DAC2B3" w:rsidR="004A57B9" w:rsidRDefault="004A57B9" w:rsidP="004A57B9">
      <w:pPr>
        <w:ind w:left="720"/>
        <w:rPr>
          <w:sz w:val="22"/>
          <w:szCs w:val="22"/>
        </w:rPr>
      </w:pPr>
      <w:r>
        <w:rPr>
          <w:sz w:val="22"/>
          <w:szCs w:val="22"/>
        </w:rPr>
        <w:t xml:space="preserve">While HIV-targeted strategies may achieve a similar impact on our TB burden for a lower cost, the broader strategies involving Xpert for all are better aligned with the SA NTP strategic plan.  The Xpert for all strategies are estimated to produce a greater impact in our severely high burden setting, but they will require a large amount of additional funding for scale-up of Xpert within our Health Center.  Additionally, if we are able to implement the (7) Xpert for all strategy initially, our health center will be better positioned for subsequent scale-up of same-day diagnosis using Xpert, which is projected to achieve even greater reductions in TB and MDR TB incidence, and mortality.  While these </w:t>
      </w:r>
      <w:r w:rsidR="00DC3FE8">
        <w:rPr>
          <w:sz w:val="22"/>
          <w:szCs w:val="22"/>
        </w:rPr>
        <w:t>broader Xpert implementation strategies</w:t>
      </w:r>
      <w:r>
        <w:rPr>
          <w:sz w:val="22"/>
          <w:szCs w:val="22"/>
        </w:rPr>
        <w:t xml:space="preserve"> require a significant increase in funding to achieve the estimated reductions, </w:t>
      </w:r>
      <w:r w:rsidR="00DC3FE8">
        <w:rPr>
          <w:sz w:val="22"/>
          <w:szCs w:val="22"/>
        </w:rPr>
        <w:t xml:space="preserve">they also </w:t>
      </w:r>
      <w:r>
        <w:rPr>
          <w:sz w:val="22"/>
          <w:szCs w:val="22"/>
        </w:rPr>
        <w:t xml:space="preserve">have the greatest promise to make a true impact on </w:t>
      </w:r>
      <w:r w:rsidR="00DC3FE8">
        <w:rPr>
          <w:sz w:val="22"/>
          <w:szCs w:val="22"/>
        </w:rPr>
        <w:t>the</w:t>
      </w:r>
      <w:r>
        <w:rPr>
          <w:sz w:val="22"/>
          <w:szCs w:val="22"/>
        </w:rPr>
        <w:t xml:space="preserve"> TB epidemic</w:t>
      </w:r>
      <w:r w:rsidR="00DC3FE8">
        <w:rPr>
          <w:sz w:val="22"/>
          <w:szCs w:val="22"/>
        </w:rPr>
        <w:t xml:space="preserve"> unfolding in our health center</w:t>
      </w:r>
      <w:r>
        <w:rPr>
          <w:sz w:val="22"/>
          <w:szCs w:val="22"/>
        </w:rPr>
        <w:t>.  Regardless</w:t>
      </w:r>
      <w:r w:rsidR="00DC3FE8">
        <w:rPr>
          <w:sz w:val="22"/>
          <w:szCs w:val="22"/>
        </w:rPr>
        <w:t xml:space="preserve"> of the selected strategy for Xpert scale-up</w:t>
      </w:r>
      <w:r>
        <w:rPr>
          <w:sz w:val="22"/>
          <w:szCs w:val="22"/>
        </w:rPr>
        <w:t xml:space="preserve">, these gains </w:t>
      </w:r>
      <w:r w:rsidR="00DC3FE8">
        <w:rPr>
          <w:sz w:val="22"/>
          <w:szCs w:val="22"/>
        </w:rPr>
        <w:t xml:space="preserve">in our TB control efforts </w:t>
      </w:r>
      <w:r>
        <w:rPr>
          <w:sz w:val="22"/>
          <w:szCs w:val="22"/>
        </w:rPr>
        <w:t>will not be achieved if funding remains at its current level.</w:t>
      </w:r>
    </w:p>
    <w:p w14:paraId="193FFC2C" w14:textId="77777777" w:rsidR="00385115" w:rsidRDefault="00385115" w:rsidP="00385115">
      <w:pPr>
        <w:ind w:left="720"/>
        <w:rPr>
          <w:sz w:val="22"/>
        </w:rPr>
      </w:pPr>
    </w:p>
    <w:p w14:paraId="46B9D2F7" w14:textId="43C1DC62" w:rsidR="00385115" w:rsidRPr="00CA35B9" w:rsidRDefault="00385115" w:rsidP="00DC3FE8">
      <w:pPr>
        <w:ind w:left="720"/>
        <w:rPr>
          <w:sz w:val="22"/>
        </w:rPr>
      </w:pPr>
      <w:r>
        <w:rPr>
          <w:sz w:val="22"/>
        </w:rPr>
        <w:t>With the evidence provided by the FlexDx TB Model, the priority request is to achieve access to TB diagnostic services using Xpert for all patients with presumptive TB</w:t>
      </w:r>
      <w:r w:rsidR="00DC3FE8">
        <w:rPr>
          <w:sz w:val="22"/>
        </w:rPr>
        <w:t xml:space="preserve"> at Primary-Care Health Center ABC</w:t>
      </w:r>
      <w:r>
        <w:rPr>
          <w:sz w:val="22"/>
        </w:rPr>
        <w:t xml:space="preserve">.  This priority is in line with the </w:t>
      </w:r>
      <w:r w:rsidR="00DC3FE8">
        <w:rPr>
          <w:sz w:val="22"/>
        </w:rPr>
        <w:t>SA NTP’s</w:t>
      </w:r>
      <w:r>
        <w:rPr>
          <w:sz w:val="22"/>
        </w:rPr>
        <w:t xml:space="preserve"> overriding objective to </w:t>
      </w:r>
      <w:r w:rsidR="00DC3FE8">
        <w:rPr>
          <w:sz w:val="22"/>
        </w:rPr>
        <w:t xml:space="preserve">decrease </w:t>
      </w:r>
      <w:r>
        <w:rPr>
          <w:sz w:val="22"/>
        </w:rPr>
        <w:t>TB deaths</w:t>
      </w:r>
      <w:r w:rsidR="00DC3FE8">
        <w:rPr>
          <w:sz w:val="22"/>
        </w:rPr>
        <w:t xml:space="preserve"> by 50%</w:t>
      </w:r>
      <w:r>
        <w:rPr>
          <w:sz w:val="22"/>
        </w:rPr>
        <w:t xml:space="preserve">.  </w:t>
      </w:r>
      <w:r w:rsidR="00DC3FE8">
        <w:rPr>
          <w:sz w:val="22"/>
        </w:rPr>
        <w:t>Given the critical role of HIV and drug-resistance in</w:t>
      </w:r>
      <w:r>
        <w:rPr>
          <w:sz w:val="22"/>
        </w:rPr>
        <w:t xml:space="preserve"> the TB epidemic in </w:t>
      </w:r>
      <w:r w:rsidR="00DC3FE8">
        <w:rPr>
          <w:sz w:val="22"/>
        </w:rPr>
        <w:t>South Africa</w:t>
      </w:r>
      <w:r>
        <w:rPr>
          <w:sz w:val="22"/>
        </w:rPr>
        <w:t xml:space="preserve">, Xpert for all patients with presumptive TB stands out as having potential to change the course of the TB epidemic.  The prioritization of this strategy is enhanced by its potential to </w:t>
      </w:r>
      <w:r>
        <w:rPr>
          <w:sz w:val="22"/>
          <w:szCs w:val="22"/>
        </w:rPr>
        <w:t xml:space="preserve">lead the way for subsequent scale-up of same-day diagnosis using Xpert, which is projected to achieve even greater reductions in TB and MDR TB incidence, and mortality.  </w:t>
      </w:r>
    </w:p>
    <w:p w14:paraId="223F6F24" w14:textId="77777777" w:rsidR="008C19B9" w:rsidRDefault="008C19B9" w:rsidP="008C19B9"/>
    <w:p w14:paraId="76976CD3" w14:textId="77777777" w:rsidR="008C19B9" w:rsidRDefault="008C19B9" w:rsidP="008C19B9"/>
    <w:p w14:paraId="2A36D610" w14:textId="77777777" w:rsidR="008C19B9" w:rsidRDefault="008C19B9" w:rsidP="008C19B9"/>
    <w:p w14:paraId="14BEDD96" w14:textId="77777777" w:rsidR="008C19B9" w:rsidRDefault="008C19B9" w:rsidP="008C19B9"/>
    <w:p w14:paraId="794778B0" w14:textId="77777777" w:rsidR="008C19B9" w:rsidRDefault="008C19B9" w:rsidP="008C19B9"/>
    <w:p w14:paraId="4C993EBD" w14:textId="77777777" w:rsidR="004A57B9" w:rsidRDefault="004A57B9" w:rsidP="008C19B9"/>
    <w:p w14:paraId="2E08B5A6" w14:textId="77777777" w:rsidR="004A57B9" w:rsidRDefault="004A57B9" w:rsidP="008C19B9"/>
    <w:p w14:paraId="1F2D64BE" w14:textId="77777777" w:rsidR="004A57B9" w:rsidRDefault="004A57B9" w:rsidP="008C19B9"/>
    <w:p w14:paraId="2B7E92C9" w14:textId="77777777" w:rsidR="004A57B9" w:rsidRDefault="004A57B9" w:rsidP="008C19B9"/>
    <w:p w14:paraId="31D1E09E" w14:textId="77777777" w:rsidR="004A57B9" w:rsidRDefault="004A57B9" w:rsidP="008C19B9"/>
    <w:p w14:paraId="5BA2DEB2" w14:textId="77777777" w:rsidR="004A57B9" w:rsidRDefault="004A57B9" w:rsidP="008C19B9"/>
    <w:p w14:paraId="12462F94" w14:textId="77777777" w:rsidR="004A57B9" w:rsidRDefault="004A57B9" w:rsidP="008C19B9"/>
    <w:p w14:paraId="59EB2C17" w14:textId="38C64482" w:rsidR="00F565F9" w:rsidRPr="005E4DF5" w:rsidRDefault="00F565F9" w:rsidP="005E4DF5"/>
    <w:p w14:paraId="4B4CD31B" w14:textId="77777777" w:rsidR="008D5235" w:rsidRDefault="008D5235" w:rsidP="00D32A05">
      <w:pPr>
        <w:rPr>
          <w:rFonts w:asciiTheme="majorHAnsi" w:hAnsiTheme="majorHAnsi"/>
        </w:rPr>
      </w:pPr>
    </w:p>
    <w:p w14:paraId="2477655D" w14:textId="77777777" w:rsidR="00910388" w:rsidRDefault="00910388" w:rsidP="00D32A05">
      <w:pPr>
        <w:rPr>
          <w:rFonts w:asciiTheme="majorHAnsi" w:hAnsiTheme="majorHAnsi"/>
        </w:rPr>
      </w:pPr>
    </w:p>
    <w:p w14:paraId="13787229" w14:textId="77777777" w:rsidR="00910388" w:rsidRDefault="00910388" w:rsidP="00D32A05">
      <w:pPr>
        <w:rPr>
          <w:rFonts w:asciiTheme="majorHAnsi" w:hAnsiTheme="majorHAnsi"/>
        </w:rPr>
      </w:pPr>
    </w:p>
    <w:p w14:paraId="0EC04C6A" w14:textId="77777777" w:rsidR="00910388" w:rsidRDefault="00910388" w:rsidP="00D32A05">
      <w:pPr>
        <w:rPr>
          <w:rFonts w:asciiTheme="majorHAnsi" w:hAnsiTheme="majorHAnsi"/>
        </w:rPr>
      </w:pPr>
    </w:p>
    <w:p w14:paraId="024036DC" w14:textId="77777777" w:rsidR="00910388" w:rsidRDefault="00910388" w:rsidP="00D32A05">
      <w:pPr>
        <w:rPr>
          <w:rFonts w:asciiTheme="majorHAnsi" w:hAnsiTheme="majorHAnsi"/>
        </w:rPr>
      </w:pPr>
    </w:p>
    <w:p w14:paraId="748539CF" w14:textId="77777777" w:rsidR="00910388" w:rsidRDefault="00910388" w:rsidP="00D32A05">
      <w:pPr>
        <w:rPr>
          <w:rFonts w:asciiTheme="majorHAnsi" w:hAnsiTheme="majorHAnsi"/>
        </w:rPr>
      </w:pPr>
    </w:p>
    <w:p w14:paraId="3607BAA1" w14:textId="77777777" w:rsidR="00910388" w:rsidRDefault="00910388" w:rsidP="00D32A05">
      <w:pPr>
        <w:rPr>
          <w:rFonts w:asciiTheme="majorHAnsi" w:hAnsiTheme="majorHAnsi"/>
        </w:rPr>
      </w:pPr>
    </w:p>
    <w:p w14:paraId="618F89C7" w14:textId="77777777" w:rsidR="00910388" w:rsidRDefault="00910388" w:rsidP="00D32A05">
      <w:pPr>
        <w:rPr>
          <w:rFonts w:asciiTheme="majorHAnsi" w:hAnsiTheme="majorHAnsi"/>
        </w:rPr>
      </w:pPr>
    </w:p>
    <w:p w14:paraId="5AA58895" w14:textId="77777777" w:rsidR="00910388" w:rsidRDefault="00910388" w:rsidP="00D32A05">
      <w:pPr>
        <w:rPr>
          <w:rFonts w:asciiTheme="majorHAnsi" w:hAnsiTheme="majorHAnsi"/>
        </w:rPr>
      </w:pPr>
    </w:p>
    <w:p w14:paraId="1B75AE8C" w14:textId="77777777" w:rsidR="00910388" w:rsidRDefault="00910388" w:rsidP="00D32A05">
      <w:pPr>
        <w:rPr>
          <w:rFonts w:asciiTheme="majorHAnsi" w:hAnsiTheme="majorHAnsi"/>
        </w:rPr>
      </w:pPr>
    </w:p>
    <w:p w14:paraId="19A49588" w14:textId="77777777" w:rsidR="008D38B5" w:rsidRDefault="008D38B5" w:rsidP="00D32A05">
      <w:pPr>
        <w:rPr>
          <w:rFonts w:asciiTheme="majorHAnsi" w:hAnsiTheme="majorHAnsi"/>
        </w:rPr>
      </w:pPr>
    </w:p>
    <w:p w14:paraId="5A0931E9" w14:textId="77777777" w:rsidR="008D38B5" w:rsidRPr="00D32A05" w:rsidRDefault="008D38B5" w:rsidP="00D32A05">
      <w:pPr>
        <w:rPr>
          <w:rFonts w:asciiTheme="majorHAnsi" w:hAnsiTheme="majorHAnsi"/>
        </w:rPr>
      </w:pPr>
    </w:p>
    <w:p w14:paraId="5D4B95DD" w14:textId="77777777" w:rsidR="008D5235" w:rsidRPr="00910388" w:rsidRDefault="008D5235" w:rsidP="00D32A05">
      <w:pPr>
        <w:pStyle w:val="Heading1"/>
        <w:spacing w:before="0" w:after="0"/>
        <w:rPr>
          <w:rFonts w:asciiTheme="majorHAnsi" w:hAnsiTheme="majorHAnsi"/>
          <w:sz w:val="28"/>
          <w:szCs w:val="24"/>
        </w:rPr>
      </w:pPr>
      <w:bookmarkStart w:id="35" w:name="_Toc273092065"/>
      <w:r w:rsidRPr="00910388">
        <w:rPr>
          <w:rFonts w:asciiTheme="majorHAnsi" w:hAnsiTheme="majorHAnsi"/>
          <w:sz w:val="28"/>
          <w:szCs w:val="24"/>
        </w:rPr>
        <w:t>Glossary of Terms</w:t>
      </w:r>
      <w:bookmarkEnd w:id="35"/>
    </w:p>
    <w:p w14:paraId="22C12957" w14:textId="77777777" w:rsidR="008D383C" w:rsidRPr="004417AF" w:rsidRDefault="008D383C" w:rsidP="008D383C">
      <w:pPr>
        <w:rPr>
          <w:rFonts w:asciiTheme="majorHAnsi" w:hAnsiTheme="majorHAnsi"/>
        </w:rPr>
      </w:pPr>
    </w:p>
    <w:p w14:paraId="7A7A95C6" w14:textId="4CD1AE18" w:rsidR="008D383C" w:rsidRPr="004417AF" w:rsidRDefault="008D383C" w:rsidP="008D383C">
      <w:pPr>
        <w:widowControl w:val="0"/>
        <w:autoSpaceDE w:val="0"/>
        <w:autoSpaceDN w:val="0"/>
        <w:adjustRightInd w:val="0"/>
        <w:rPr>
          <w:rFonts w:asciiTheme="majorHAnsi" w:hAnsiTheme="majorHAnsi" w:cs="Tahoma"/>
          <w:lang w:eastAsia="ja-JP"/>
        </w:rPr>
      </w:pPr>
      <w:r w:rsidRPr="004417AF">
        <w:rPr>
          <w:rFonts w:asciiTheme="majorHAnsi" w:hAnsiTheme="majorHAnsi" w:cs="Tahoma"/>
          <w:b/>
          <w:bCs/>
          <w:lang w:eastAsia="ja-JP"/>
        </w:rPr>
        <w:t xml:space="preserve">Model. </w:t>
      </w:r>
      <w:r w:rsidRPr="004417AF">
        <w:rPr>
          <w:rFonts w:asciiTheme="majorHAnsi" w:hAnsiTheme="majorHAnsi" w:cs="Tahoma"/>
          <w:lang w:eastAsia="ja-JP"/>
        </w:rPr>
        <w:t>Computer system designed to demonstrate the probable effect of two or more variables that</w:t>
      </w:r>
      <w:r w:rsidR="004C2216">
        <w:rPr>
          <w:rFonts w:asciiTheme="majorHAnsi" w:hAnsiTheme="majorHAnsi" w:cs="Tahoma"/>
          <w:lang w:eastAsia="ja-JP"/>
        </w:rPr>
        <w:t xml:space="preserve"> </w:t>
      </w:r>
      <w:r w:rsidRPr="004417AF">
        <w:rPr>
          <w:rFonts w:asciiTheme="majorHAnsi" w:hAnsiTheme="majorHAnsi" w:cs="Tahoma"/>
          <w:lang w:eastAsia="ja-JP"/>
        </w:rPr>
        <w:t>might be brought to bear on an outcome. Such models can reduce the effort required to manipulate</w:t>
      </w:r>
      <w:r w:rsidR="004C2216">
        <w:rPr>
          <w:rFonts w:asciiTheme="majorHAnsi" w:hAnsiTheme="majorHAnsi" w:cs="Tahoma"/>
          <w:lang w:eastAsia="ja-JP"/>
        </w:rPr>
        <w:t xml:space="preserve"> </w:t>
      </w:r>
      <w:r w:rsidRPr="004417AF">
        <w:rPr>
          <w:rFonts w:asciiTheme="majorHAnsi" w:hAnsiTheme="majorHAnsi" w:cs="Tahoma"/>
          <w:lang w:eastAsia="ja-JP"/>
        </w:rPr>
        <w:t>these factors and present the results in an accessible format.</w:t>
      </w:r>
    </w:p>
    <w:p w14:paraId="69503235" w14:textId="77777777" w:rsidR="008D38B5" w:rsidRPr="004417AF" w:rsidRDefault="008D38B5" w:rsidP="008D383C">
      <w:pPr>
        <w:widowControl w:val="0"/>
        <w:autoSpaceDE w:val="0"/>
        <w:autoSpaceDN w:val="0"/>
        <w:adjustRightInd w:val="0"/>
        <w:rPr>
          <w:rFonts w:asciiTheme="majorHAnsi" w:hAnsiTheme="majorHAnsi" w:cs="Tahoma"/>
          <w:b/>
          <w:bCs/>
          <w:lang w:eastAsia="ja-JP"/>
        </w:rPr>
      </w:pPr>
    </w:p>
    <w:p w14:paraId="4BD0D599" w14:textId="77777777" w:rsidR="008D383C" w:rsidRPr="004417AF" w:rsidRDefault="008D383C" w:rsidP="008D383C">
      <w:pPr>
        <w:widowControl w:val="0"/>
        <w:autoSpaceDE w:val="0"/>
        <w:autoSpaceDN w:val="0"/>
        <w:adjustRightInd w:val="0"/>
        <w:rPr>
          <w:rFonts w:asciiTheme="majorHAnsi" w:hAnsiTheme="majorHAnsi" w:cs="Tahoma"/>
          <w:lang w:eastAsia="ja-JP"/>
        </w:rPr>
      </w:pPr>
      <w:r w:rsidRPr="004417AF">
        <w:rPr>
          <w:rFonts w:asciiTheme="majorHAnsi" w:hAnsiTheme="majorHAnsi" w:cs="Tahoma"/>
          <w:b/>
          <w:bCs/>
          <w:lang w:eastAsia="ja-JP"/>
        </w:rPr>
        <w:t xml:space="preserve">Module. </w:t>
      </w:r>
      <w:r w:rsidRPr="004417AF">
        <w:rPr>
          <w:rFonts w:asciiTheme="majorHAnsi" w:hAnsiTheme="majorHAnsi" w:cs="Tahoma"/>
          <w:lang w:eastAsia="ja-JP"/>
        </w:rPr>
        <w:t>Synonym for “model.”</w:t>
      </w:r>
    </w:p>
    <w:p w14:paraId="44A2FFA8" w14:textId="77777777" w:rsidR="008D38B5" w:rsidRPr="004417AF" w:rsidRDefault="008D38B5" w:rsidP="008D383C">
      <w:pPr>
        <w:widowControl w:val="0"/>
        <w:autoSpaceDE w:val="0"/>
        <w:autoSpaceDN w:val="0"/>
        <w:adjustRightInd w:val="0"/>
        <w:rPr>
          <w:rFonts w:asciiTheme="majorHAnsi" w:hAnsiTheme="majorHAnsi" w:cs="Tahoma"/>
          <w:b/>
          <w:bCs/>
          <w:lang w:eastAsia="ja-JP"/>
        </w:rPr>
      </w:pPr>
    </w:p>
    <w:p w14:paraId="1E1DF803" w14:textId="4C267C4C" w:rsidR="00924906" w:rsidRPr="003C3B26" w:rsidRDefault="00924906" w:rsidP="003C3B26">
      <w:pPr>
        <w:widowControl w:val="0"/>
        <w:autoSpaceDE w:val="0"/>
        <w:autoSpaceDN w:val="0"/>
        <w:adjustRightInd w:val="0"/>
        <w:rPr>
          <w:rFonts w:asciiTheme="majorHAnsi" w:hAnsiTheme="majorHAnsi" w:cs="Tahoma"/>
          <w:bCs/>
          <w:lang w:eastAsia="ja-JP"/>
        </w:rPr>
      </w:pPr>
      <w:r>
        <w:rPr>
          <w:rFonts w:asciiTheme="majorHAnsi" w:hAnsiTheme="majorHAnsi" w:cs="Tahoma"/>
          <w:b/>
          <w:bCs/>
          <w:lang w:eastAsia="ja-JP"/>
        </w:rPr>
        <w:t>Parameter</w:t>
      </w:r>
      <w:ins w:id="36" w:author="Liza Bronner" w:date="2014-09-29T09:44:00Z">
        <w:r w:rsidR="003C3B26">
          <w:rPr>
            <w:rFonts w:asciiTheme="majorHAnsi" w:hAnsiTheme="majorHAnsi" w:cs="Tahoma"/>
            <w:b/>
            <w:bCs/>
            <w:lang w:eastAsia="ja-JP"/>
          </w:rPr>
          <w:t xml:space="preserve">. </w:t>
        </w:r>
      </w:ins>
      <w:ins w:id="37" w:author="Liza Bronner" w:date="2014-09-29T09:46:00Z">
        <w:r w:rsidR="003C3B26" w:rsidRPr="003C3B26">
          <w:rPr>
            <w:rFonts w:asciiTheme="majorHAnsi" w:hAnsiTheme="majorHAnsi" w:cs="Tahoma"/>
            <w:bCs/>
            <w:lang w:eastAsia="ja-JP"/>
          </w:rPr>
          <w:t xml:space="preserve">A value, usually unknown (and which therefore has to be estimated), used to represent a certain population characteristic. Within a population, a parameter is a fixed </w:t>
        </w:r>
      </w:ins>
      <w:ins w:id="38" w:author="Liza Bronner" w:date="2014-09-29T09:47:00Z">
        <w:r w:rsidR="003C3B26" w:rsidRPr="003C3B26">
          <w:rPr>
            <w:rFonts w:asciiTheme="majorHAnsi" w:hAnsiTheme="majorHAnsi" w:cs="Tahoma"/>
            <w:bCs/>
            <w:lang w:eastAsia="ja-JP"/>
          </w:rPr>
          <w:t>value that</w:t>
        </w:r>
      </w:ins>
      <w:ins w:id="39" w:author="Liza Bronner" w:date="2014-09-29T09:46:00Z">
        <w:r w:rsidR="003C3B26" w:rsidRPr="003C3B26">
          <w:rPr>
            <w:rFonts w:asciiTheme="majorHAnsi" w:hAnsiTheme="majorHAnsi" w:cs="Tahoma"/>
            <w:bCs/>
            <w:lang w:eastAsia="ja-JP"/>
          </w:rPr>
          <w:t xml:space="preserve"> does not vary. Each sample drawn from the population has its own value of any statistic that is used to estimate this parameter. </w:t>
        </w:r>
      </w:ins>
    </w:p>
    <w:p w14:paraId="32C80B59" w14:textId="77777777" w:rsidR="00924906" w:rsidRDefault="00924906" w:rsidP="008D383C">
      <w:pPr>
        <w:widowControl w:val="0"/>
        <w:autoSpaceDE w:val="0"/>
        <w:autoSpaceDN w:val="0"/>
        <w:adjustRightInd w:val="0"/>
        <w:rPr>
          <w:rFonts w:asciiTheme="majorHAnsi" w:hAnsiTheme="majorHAnsi" w:cs="Tahoma"/>
          <w:b/>
          <w:bCs/>
          <w:lang w:eastAsia="ja-JP"/>
        </w:rPr>
      </w:pPr>
    </w:p>
    <w:p w14:paraId="3F6828BA" w14:textId="3648829B" w:rsidR="00924906" w:rsidRDefault="00924906" w:rsidP="008D383C">
      <w:pPr>
        <w:widowControl w:val="0"/>
        <w:autoSpaceDE w:val="0"/>
        <w:autoSpaceDN w:val="0"/>
        <w:adjustRightInd w:val="0"/>
        <w:rPr>
          <w:rFonts w:asciiTheme="majorHAnsi" w:hAnsiTheme="majorHAnsi" w:cs="Tahoma"/>
          <w:b/>
          <w:bCs/>
          <w:lang w:eastAsia="ja-JP"/>
        </w:rPr>
      </w:pPr>
      <w:r>
        <w:rPr>
          <w:rFonts w:asciiTheme="majorHAnsi" w:hAnsiTheme="majorHAnsi" w:cs="Tahoma"/>
          <w:b/>
          <w:bCs/>
          <w:lang w:eastAsia="ja-JP"/>
        </w:rPr>
        <w:t>Variable</w:t>
      </w:r>
      <w:ins w:id="40" w:author="Liza Bronner" w:date="2014-09-29T09:48:00Z">
        <w:r w:rsidR="003C3B26">
          <w:rPr>
            <w:rFonts w:asciiTheme="majorHAnsi" w:hAnsiTheme="majorHAnsi" w:cs="Tahoma"/>
            <w:b/>
            <w:bCs/>
            <w:lang w:eastAsia="ja-JP"/>
          </w:rPr>
          <w:t xml:space="preserve">. </w:t>
        </w:r>
        <w:r w:rsidR="003C3B26" w:rsidRPr="004417AF">
          <w:rPr>
            <w:rFonts w:asciiTheme="majorHAnsi" w:hAnsiTheme="majorHAnsi" w:cs="Tahoma"/>
            <w:lang w:eastAsia="ja-JP"/>
          </w:rPr>
          <w:t>Synonym for “</w:t>
        </w:r>
        <w:r w:rsidR="003C3B26">
          <w:rPr>
            <w:rFonts w:asciiTheme="majorHAnsi" w:hAnsiTheme="majorHAnsi" w:cs="Tahoma"/>
            <w:lang w:eastAsia="ja-JP"/>
          </w:rPr>
          <w:t>parameter</w:t>
        </w:r>
        <w:r w:rsidR="003C3B26" w:rsidRPr="004417AF">
          <w:rPr>
            <w:rFonts w:asciiTheme="majorHAnsi" w:hAnsiTheme="majorHAnsi" w:cs="Tahoma"/>
            <w:lang w:eastAsia="ja-JP"/>
          </w:rPr>
          <w:t>.”</w:t>
        </w:r>
      </w:ins>
    </w:p>
    <w:p w14:paraId="0BA17FD4" w14:textId="77777777" w:rsidR="00924906" w:rsidRDefault="00924906" w:rsidP="008D383C">
      <w:pPr>
        <w:widowControl w:val="0"/>
        <w:autoSpaceDE w:val="0"/>
        <w:autoSpaceDN w:val="0"/>
        <w:adjustRightInd w:val="0"/>
        <w:rPr>
          <w:rFonts w:asciiTheme="majorHAnsi" w:hAnsiTheme="majorHAnsi" w:cs="Tahoma"/>
          <w:b/>
          <w:bCs/>
          <w:lang w:eastAsia="ja-JP"/>
        </w:rPr>
      </w:pPr>
    </w:p>
    <w:p w14:paraId="4DB19605" w14:textId="71E1301F" w:rsidR="00924906" w:rsidRDefault="00924906" w:rsidP="008D383C">
      <w:pPr>
        <w:widowControl w:val="0"/>
        <w:autoSpaceDE w:val="0"/>
        <w:autoSpaceDN w:val="0"/>
        <w:adjustRightInd w:val="0"/>
        <w:rPr>
          <w:rFonts w:asciiTheme="majorHAnsi" w:hAnsiTheme="majorHAnsi" w:cs="Tahoma"/>
          <w:b/>
          <w:bCs/>
          <w:lang w:eastAsia="ja-JP"/>
        </w:rPr>
      </w:pPr>
      <w:r>
        <w:rPr>
          <w:rFonts w:asciiTheme="majorHAnsi" w:hAnsiTheme="majorHAnsi" w:cs="Tahoma"/>
          <w:b/>
          <w:bCs/>
          <w:lang w:eastAsia="ja-JP"/>
        </w:rPr>
        <w:t>Input</w:t>
      </w:r>
      <w:ins w:id="41" w:author="Liza Bronner" w:date="2014-09-29T09:48:00Z">
        <w:r w:rsidR="003C3B26">
          <w:rPr>
            <w:rFonts w:asciiTheme="majorHAnsi" w:hAnsiTheme="majorHAnsi" w:cs="Tahoma"/>
            <w:b/>
            <w:bCs/>
            <w:lang w:eastAsia="ja-JP"/>
          </w:rPr>
          <w:t xml:space="preserve">. </w:t>
        </w:r>
      </w:ins>
      <w:r w:rsidR="009621E3">
        <w:rPr>
          <w:rFonts w:asciiTheme="majorHAnsi" w:hAnsiTheme="majorHAnsi" w:cs="Tahoma"/>
          <w:lang w:eastAsia="ja-JP"/>
        </w:rPr>
        <w:t xml:space="preserve">A known or estimated value </w:t>
      </w:r>
      <w:r w:rsidR="00A93D12">
        <w:rPr>
          <w:rFonts w:asciiTheme="majorHAnsi" w:hAnsiTheme="majorHAnsi" w:cs="Tahoma"/>
          <w:lang w:eastAsia="ja-JP"/>
        </w:rPr>
        <w:t xml:space="preserve">used to represent a certain population characteristic </w:t>
      </w:r>
      <w:r w:rsidR="009621E3">
        <w:rPr>
          <w:rFonts w:asciiTheme="majorHAnsi" w:hAnsiTheme="majorHAnsi" w:cs="Tahoma"/>
          <w:lang w:eastAsia="ja-JP"/>
        </w:rPr>
        <w:t xml:space="preserve">for a parameter (or variable) that can be entered into a </w:t>
      </w:r>
      <w:r w:rsidR="00A93D12">
        <w:rPr>
          <w:rFonts w:asciiTheme="majorHAnsi" w:hAnsiTheme="majorHAnsi" w:cs="Tahoma"/>
          <w:lang w:eastAsia="ja-JP"/>
        </w:rPr>
        <w:t xml:space="preserve">parameter </w:t>
      </w:r>
      <w:r w:rsidR="009621E3">
        <w:rPr>
          <w:rFonts w:asciiTheme="majorHAnsi" w:hAnsiTheme="majorHAnsi" w:cs="Tahoma"/>
          <w:lang w:eastAsia="ja-JP"/>
        </w:rPr>
        <w:t>field</w:t>
      </w:r>
      <w:r w:rsidR="00A93D12">
        <w:rPr>
          <w:rFonts w:asciiTheme="majorHAnsi" w:hAnsiTheme="majorHAnsi" w:cs="Tahoma"/>
          <w:lang w:eastAsia="ja-JP"/>
        </w:rPr>
        <w:t xml:space="preserve"> to be included as an estimate of a required parameter to run the model.</w:t>
      </w:r>
    </w:p>
    <w:p w14:paraId="7D0176C8" w14:textId="77777777" w:rsidR="00924906" w:rsidRDefault="00924906" w:rsidP="008D383C">
      <w:pPr>
        <w:widowControl w:val="0"/>
        <w:autoSpaceDE w:val="0"/>
        <w:autoSpaceDN w:val="0"/>
        <w:adjustRightInd w:val="0"/>
        <w:rPr>
          <w:rFonts w:asciiTheme="majorHAnsi" w:hAnsiTheme="majorHAnsi" w:cs="Tahoma"/>
          <w:b/>
          <w:bCs/>
          <w:lang w:eastAsia="ja-JP"/>
        </w:rPr>
      </w:pPr>
    </w:p>
    <w:p w14:paraId="1139342E" w14:textId="73C2C850" w:rsidR="008D383C" w:rsidRPr="004417AF" w:rsidRDefault="009621E3" w:rsidP="008D383C">
      <w:pPr>
        <w:widowControl w:val="0"/>
        <w:autoSpaceDE w:val="0"/>
        <w:autoSpaceDN w:val="0"/>
        <w:adjustRightInd w:val="0"/>
        <w:rPr>
          <w:rFonts w:asciiTheme="majorHAnsi" w:hAnsiTheme="majorHAnsi" w:cs="Tahoma"/>
          <w:lang w:eastAsia="ja-JP"/>
        </w:rPr>
      </w:pPr>
      <w:proofErr w:type="gramStart"/>
      <w:r>
        <w:rPr>
          <w:rFonts w:asciiTheme="majorHAnsi" w:hAnsiTheme="majorHAnsi" w:cs="Tahoma"/>
          <w:b/>
          <w:bCs/>
          <w:lang w:eastAsia="ja-JP"/>
        </w:rPr>
        <w:t>Epidemiologic p</w:t>
      </w:r>
      <w:r w:rsidR="008D383C" w:rsidRPr="004417AF">
        <w:rPr>
          <w:rFonts w:asciiTheme="majorHAnsi" w:hAnsiTheme="majorHAnsi" w:cs="Tahoma"/>
          <w:b/>
          <w:bCs/>
          <w:lang w:eastAsia="ja-JP"/>
        </w:rPr>
        <w:t>opulation projection.</w:t>
      </w:r>
      <w:proofErr w:type="gramEnd"/>
      <w:r w:rsidR="008D383C" w:rsidRPr="004417AF">
        <w:rPr>
          <w:rFonts w:asciiTheme="majorHAnsi" w:hAnsiTheme="majorHAnsi" w:cs="Tahoma"/>
          <w:b/>
          <w:bCs/>
          <w:lang w:eastAsia="ja-JP"/>
        </w:rPr>
        <w:t xml:space="preserve"> </w:t>
      </w:r>
      <w:r w:rsidR="008D383C" w:rsidRPr="004417AF">
        <w:rPr>
          <w:rFonts w:asciiTheme="majorHAnsi" w:hAnsiTheme="majorHAnsi" w:cs="Tahoma"/>
          <w:lang w:eastAsia="ja-JP"/>
        </w:rPr>
        <w:t xml:space="preserve">Computations depicting the future course of a population’s size, </w:t>
      </w:r>
      <w:proofErr w:type="gramStart"/>
      <w:r w:rsidR="008D383C" w:rsidRPr="004417AF">
        <w:rPr>
          <w:rFonts w:asciiTheme="majorHAnsi" w:hAnsiTheme="majorHAnsi" w:cs="Tahoma"/>
          <w:lang w:eastAsia="ja-JP"/>
        </w:rPr>
        <w:t>its</w:t>
      </w:r>
      <w:proofErr w:type="gramEnd"/>
      <w:r w:rsidR="008D383C" w:rsidRPr="004417AF">
        <w:rPr>
          <w:rFonts w:asciiTheme="majorHAnsi" w:hAnsiTheme="majorHAnsi" w:cs="Tahoma"/>
          <w:lang w:eastAsia="ja-JP"/>
        </w:rPr>
        <w:t xml:space="preserve"> structure,</w:t>
      </w:r>
      <w:r w:rsidR="004C2216">
        <w:rPr>
          <w:rFonts w:asciiTheme="majorHAnsi" w:hAnsiTheme="majorHAnsi" w:cs="Tahoma"/>
          <w:lang w:eastAsia="ja-JP"/>
        </w:rPr>
        <w:t xml:space="preserve"> </w:t>
      </w:r>
      <w:r w:rsidR="008D383C" w:rsidRPr="004417AF">
        <w:rPr>
          <w:rFonts w:asciiTheme="majorHAnsi" w:hAnsiTheme="majorHAnsi" w:cs="Tahoma"/>
          <w:lang w:eastAsia="ja-JP"/>
        </w:rPr>
        <w:t>and its interaction with dynamics such as fertility, mortality, and migration. The projection is constructed</w:t>
      </w:r>
      <w:r w:rsidR="004C2216">
        <w:rPr>
          <w:rFonts w:asciiTheme="majorHAnsi" w:hAnsiTheme="majorHAnsi" w:cs="Tahoma"/>
          <w:lang w:eastAsia="ja-JP"/>
        </w:rPr>
        <w:t xml:space="preserve"> </w:t>
      </w:r>
      <w:r w:rsidR="008D383C" w:rsidRPr="004417AF">
        <w:rPr>
          <w:rFonts w:asciiTheme="majorHAnsi" w:hAnsiTheme="majorHAnsi" w:cs="Tahoma"/>
          <w:lang w:eastAsia="ja-JP"/>
        </w:rPr>
        <w:t>based on assumptions about the future course of those population dynamics.</w:t>
      </w:r>
    </w:p>
    <w:p w14:paraId="3C36B928" w14:textId="77777777" w:rsidR="008D38B5" w:rsidRPr="004417AF" w:rsidRDefault="008D38B5" w:rsidP="008D383C">
      <w:pPr>
        <w:rPr>
          <w:rFonts w:asciiTheme="majorHAnsi" w:hAnsiTheme="majorHAnsi" w:cs="Tahoma"/>
          <w:b/>
          <w:bCs/>
          <w:lang w:eastAsia="ja-JP"/>
        </w:rPr>
      </w:pPr>
    </w:p>
    <w:p w14:paraId="72D0DFB5" w14:textId="4AE1B38B" w:rsidR="008D38B5" w:rsidRPr="004417AF" w:rsidRDefault="008D383C" w:rsidP="004C2216">
      <w:pPr>
        <w:rPr>
          <w:rFonts w:asciiTheme="majorHAnsi" w:hAnsiTheme="majorHAnsi" w:cs="Tahoma"/>
          <w:lang w:eastAsia="ja-JP"/>
        </w:rPr>
      </w:pPr>
      <w:r w:rsidRPr="004417AF">
        <w:rPr>
          <w:rFonts w:asciiTheme="majorHAnsi" w:hAnsiTheme="majorHAnsi" w:cs="Tahoma"/>
          <w:b/>
          <w:bCs/>
          <w:lang w:eastAsia="ja-JP"/>
        </w:rPr>
        <w:t xml:space="preserve">Pop-up menu. </w:t>
      </w:r>
      <w:proofErr w:type="gramStart"/>
      <w:r w:rsidRPr="004417AF">
        <w:rPr>
          <w:rFonts w:asciiTheme="majorHAnsi" w:hAnsiTheme="majorHAnsi" w:cs="Tahoma"/>
          <w:lang w:eastAsia="ja-JP"/>
        </w:rPr>
        <w:t>A menu from which users can select items or actions.</w:t>
      </w:r>
      <w:proofErr w:type="gramEnd"/>
      <w:r w:rsidRPr="004417AF">
        <w:rPr>
          <w:rFonts w:asciiTheme="majorHAnsi" w:hAnsiTheme="majorHAnsi" w:cs="Tahoma"/>
          <w:lang w:eastAsia="ja-JP"/>
        </w:rPr>
        <w:t xml:space="preserve"> Pop-up menus can appear</w:t>
      </w:r>
      <w:r w:rsidR="004C2216">
        <w:rPr>
          <w:rFonts w:asciiTheme="majorHAnsi" w:hAnsiTheme="majorHAnsi" w:cs="Tahoma"/>
          <w:lang w:eastAsia="ja-JP"/>
        </w:rPr>
        <w:t xml:space="preserve"> </w:t>
      </w:r>
      <w:r w:rsidR="008D38B5" w:rsidRPr="004417AF">
        <w:rPr>
          <w:rFonts w:asciiTheme="majorHAnsi" w:hAnsiTheme="majorHAnsi" w:cs="Tahoma"/>
          <w:lang w:eastAsia="ja-JP"/>
        </w:rPr>
        <w:t>anywhere on the screen.</w:t>
      </w:r>
    </w:p>
    <w:p w14:paraId="1A6A074E" w14:textId="77777777" w:rsidR="008D38B5" w:rsidRPr="004417AF" w:rsidRDefault="008D38B5" w:rsidP="008D38B5">
      <w:pPr>
        <w:widowControl w:val="0"/>
        <w:autoSpaceDE w:val="0"/>
        <w:autoSpaceDN w:val="0"/>
        <w:adjustRightInd w:val="0"/>
        <w:rPr>
          <w:rFonts w:asciiTheme="majorHAnsi" w:hAnsiTheme="majorHAnsi" w:cs="Tahoma"/>
          <w:b/>
          <w:bCs/>
          <w:lang w:eastAsia="ja-JP"/>
        </w:rPr>
      </w:pPr>
    </w:p>
    <w:p w14:paraId="276B9510" w14:textId="71E21AC1" w:rsidR="008D38B5" w:rsidRPr="004417AF" w:rsidRDefault="008D38B5" w:rsidP="008D38B5">
      <w:pPr>
        <w:widowControl w:val="0"/>
        <w:autoSpaceDE w:val="0"/>
        <w:autoSpaceDN w:val="0"/>
        <w:adjustRightInd w:val="0"/>
        <w:rPr>
          <w:rFonts w:asciiTheme="majorHAnsi" w:hAnsiTheme="majorHAnsi" w:cs="Tahoma"/>
          <w:lang w:eastAsia="ja-JP"/>
        </w:rPr>
      </w:pPr>
      <w:r w:rsidRPr="004417AF">
        <w:rPr>
          <w:rFonts w:asciiTheme="majorHAnsi" w:hAnsiTheme="majorHAnsi" w:cs="Tahoma"/>
          <w:b/>
          <w:bCs/>
          <w:lang w:eastAsia="ja-JP"/>
        </w:rPr>
        <w:t xml:space="preserve">Pull-down menu. </w:t>
      </w:r>
      <w:r w:rsidRPr="004417AF">
        <w:rPr>
          <w:rFonts w:asciiTheme="majorHAnsi" w:hAnsiTheme="majorHAnsi" w:cs="Tahoma"/>
          <w:lang w:eastAsia="ja-JP"/>
        </w:rPr>
        <w:t>A menu opened by clicking on key words at the top edge of the screen. Pull-down</w:t>
      </w:r>
      <w:r w:rsidR="004C2216">
        <w:rPr>
          <w:rFonts w:asciiTheme="majorHAnsi" w:hAnsiTheme="majorHAnsi" w:cs="Tahoma"/>
          <w:lang w:eastAsia="ja-JP"/>
        </w:rPr>
        <w:t xml:space="preserve"> </w:t>
      </w:r>
      <w:r w:rsidRPr="004417AF">
        <w:rPr>
          <w:rFonts w:asciiTheme="majorHAnsi" w:hAnsiTheme="majorHAnsi" w:cs="Tahoma"/>
          <w:lang w:eastAsia="ja-JP"/>
        </w:rPr>
        <w:t>menus allow users to select operations.</w:t>
      </w:r>
    </w:p>
    <w:p w14:paraId="70A6F1A8" w14:textId="77777777" w:rsidR="008D38B5" w:rsidRPr="004417AF" w:rsidRDefault="008D38B5" w:rsidP="008D38B5">
      <w:pPr>
        <w:widowControl w:val="0"/>
        <w:autoSpaceDE w:val="0"/>
        <w:autoSpaceDN w:val="0"/>
        <w:adjustRightInd w:val="0"/>
        <w:rPr>
          <w:rFonts w:asciiTheme="majorHAnsi" w:hAnsiTheme="majorHAnsi" w:cs="Tahoma"/>
          <w:b/>
          <w:bCs/>
          <w:lang w:eastAsia="ja-JP"/>
        </w:rPr>
      </w:pPr>
    </w:p>
    <w:p w14:paraId="2649D382" w14:textId="0EA94A05" w:rsidR="008D38B5" w:rsidRDefault="008D38B5" w:rsidP="004C2216">
      <w:pPr>
        <w:widowControl w:val="0"/>
        <w:autoSpaceDE w:val="0"/>
        <w:autoSpaceDN w:val="0"/>
        <w:adjustRightInd w:val="0"/>
        <w:rPr>
          <w:rFonts w:asciiTheme="majorHAnsi" w:hAnsiTheme="majorHAnsi" w:cs="Tahoma"/>
          <w:lang w:eastAsia="ja-JP"/>
        </w:rPr>
      </w:pPr>
      <w:r w:rsidRPr="004417AF">
        <w:rPr>
          <w:rFonts w:asciiTheme="majorHAnsi" w:hAnsiTheme="majorHAnsi" w:cs="Tahoma"/>
          <w:b/>
          <w:bCs/>
          <w:lang w:eastAsia="ja-JP"/>
        </w:rPr>
        <w:t xml:space="preserve">Radio button. </w:t>
      </w:r>
      <w:r w:rsidRPr="004417AF">
        <w:rPr>
          <w:rFonts w:asciiTheme="majorHAnsi" w:hAnsiTheme="majorHAnsi" w:cs="Tahoma"/>
          <w:lang w:eastAsia="ja-JP"/>
        </w:rPr>
        <w:t>These buttons emulate raised buttons on early radios, which were punched to select</w:t>
      </w:r>
      <w:r w:rsidR="004C2216">
        <w:rPr>
          <w:rFonts w:asciiTheme="majorHAnsi" w:hAnsiTheme="majorHAnsi" w:cs="Tahoma"/>
          <w:lang w:eastAsia="ja-JP"/>
        </w:rPr>
        <w:t xml:space="preserve"> </w:t>
      </w:r>
      <w:r w:rsidRPr="004417AF">
        <w:rPr>
          <w:rFonts w:asciiTheme="majorHAnsi" w:hAnsiTheme="majorHAnsi" w:cs="Tahoma"/>
          <w:lang w:eastAsia="ja-JP"/>
        </w:rPr>
        <w:t xml:space="preserve">radio stations. The graphically portrayed </w:t>
      </w:r>
      <w:proofErr w:type="gramStart"/>
      <w:r w:rsidRPr="004417AF">
        <w:rPr>
          <w:rFonts w:asciiTheme="majorHAnsi" w:hAnsiTheme="majorHAnsi" w:cs="Tahoma"/>
          <w:lang w:eastAsia="ja-JP"/>
        </w:rPr>
        <w:t>raised</w:t>
      </w:r>
      <w:proofErr w:type="gramEnd"/>
      <w:r w:rsidRPr="004417AF">
        <w:rPr>
          <w:rFonts w:asciiTheme="majorHAnsi" w:hAnsiTheme="majorHAnsi" w:cs="Tahoma"/>
          <w:lang w:eastAsia="ja-JP"/>
        </w:rPr>
        <w:t xml:space="preserve"> “radio buttons” on interfaces permit users to select</w:t>
      </w:r>
      <w:r w:rsidR="004C2216">
        <w:rPr>
          <w:rFonts w:asciiTheme="majorHAnsi" w:hAnsiTheme="majorHAnsi" w:cs="Tahoma"/>
          <w:lang w:eastAsia="ja-JP"/>
        </w:rPr>
        <w:t xml:space="preserve"> </w:t>
      </w:r>
      <w:r w:rsidRPr="004417AF">
        <w:rPr>
          <w:rFonts w:asciiTheme="majorHAnsi" w:hAnsiTheme="majorHAnsi" w:cs="Tahoma"/>
          <w:lang w:eastAsia="ja-JP"/>
        </w:rPr>
        <w:t>among alternatives.</w:t>
      </w:r>
    </w:p>
    <w:p w14:paraId="538BA062" w14:textId="77777777" w:rsidR="004417AF" w:rsidRDefault="004417AF" w:rsidP="008D38B5">
      <w:pPr>
        <w:rPr>
          <w:rFonts w:asciiTheme="majorHAnsi" w:hAnsiTheme="majorHAnsi" w:cs="Tahoma"/>
          <w:lang w:eastAsia="ja-JP"/>
        </w:rPr>
      </w:pPr>
    </w:p>
    <w:p w14:paraId="2E94C132" w14:textId="33C12973" w:rsidR="004417AF" w:rsidRPr="003C3B26" w:rsidRDefault="004417AF" w:rsidP="008D38B5">
      <w:pPr>
        <w:rPr>
          <w:rFonts w:asciiTheme="majorHAnsi" w:hAnsiTheme="majorHAnsi" w:cs="Tahoma"/>
          <w:lang w:eastAsia="ja-JP"/>
        </w:rPr>
      </w:pPr>
      <w:r w:rsidRPr="003C3B26">
        <w:rPr>
          <w:rFonts w:asciiTheme="majorHAnsi" w:hAnsiTheme="majorHAnsi" w:cs="Tahoma"/>
          <w:b/>
          <w:lang w:eastAsia="ja-JP"/>
        </w:rPr>
        <w:t>Diagnostic strategy</w:t>
      </w:r>
      <w:ins w:id="42" w:author="Liza Bronner" w:date="2014-09-29T09:48:00Z">
        <w:r w:rsidR="003C3B26">
          <w:rPr>
            <w:rFonts w:asciiTheme="majorHAnsi" w:hAnsiTheme="majorHAnsi" w:cs="Tahoma"/>
            <w:b/>
            <w:lang w:eastAsia="ja-JP"/>
          </w:rPr>
          <w:t xml:space="preserve">. </w:t>
        </w:r>
        <w:r w:rsidR="003C3B26">
          <w:rPr>
            <w:rFonts w:asciiTheme="majorHAnsi" w:hAnsiTheme="majorHAnsi" w:cs="Tahoma"/>
            <w:lang w:eastAsia="ja-JP"/>
          </w:rPr>
          <w:t xml:space="preserve">A method for implementing </w:t>
        </w:r>
      </w:ins>
      <w:ins w:id="43" w:author="Liza Bronner" w:date="2014-09-29T09:49:00Z">
        <w:r w:rsidR="003C3B26">
          <w:rPr>
            <w:rFonts w:asciiTheme="majorHAnsi" w:hAnsiTheme="majorHAnsi" w:cs="Tahoma"/>
            <w:lang w:eastAsia="ja-JP"/>
          </w:rPr>
          <w:t>diagnostic tests for active TB in the context of the local TB setting and program.</w:t>
        </w:r>
      </w:ins>
    </w:p>
    <w:p w14:paraId="572622F0" w14:textId="77777777" w:rsidR="004417AF" w:rsidRDefault="004417AF" w:rsidP="008D38B5">
      <w:pPr>
        <w:rPr>
          <w:rFonts w:asciiTheme="majorHAnsi" w:hAnsiTheme="majorHAnsi" w:cs="Tahoma"/>
          <w:lang w:eastAsia="ja-JP"/>
        </w:rPr>
      </w:pPr>
    </w:p>
    <w:p w14:paraId="5A0412C0" w14:textId="75325E65" w:rsidR="008D38B5" w:rsidRDefault="004417AF" w:rsidP="008D38B5">
      <w:pPr>
        <w:rPr>
          <w:rFonts w:asciiTheme="majorHAnsi" w:hAnsiTheme="majorHAnsi"/>
        </w:rPr>
      </w:pPr>
      <w:r w:rsidRPr="003C3B26">
        <w:rPr>
          <w:rFonts w:asciiTheme="majorHAnsi" w:hAnsiTheme="majorHAnsi" w:cs="Tahoma"/>
          <w:b/>
          <w:lang w:eastAsia="ja-JP"/>
        </w:rPr>
        <w:t>Retreatment</w:t>
      </w:r>
      <w:ins w:id="44" w:author="Liza Bronner" w:date="2014-09-29T09:49:00Z">
        <w:r w:rsidR="003C3B26">
          <w:rPr>
            <w:rFonts w:asciiTheme="majorHAnsi" w:hAnsiTheme="majorHAnsi" w:cs="Tahoma"/>
            <w:b/>
            <w:lang w:eastAsia="ja-JP"/>
          </w:rPr>
          <w:t xml:space="preserve">.  </w:t>
        </w:r>
        <w:proofErr w:type="gramStart"/>
        <w:r w:rsidR="003C3B26">
          <w:rPr>
            <w:rFonts w:asciiTheme="majorHAnsi" w:hAnsiTheme="majorHAnsi" w:cs="Tahoma"/>
            <w:lang w:eastAsia="ja-JP"/>
          </w:rPr>
          <w:t>A person that has a history of treatment with anti-TB drugs for a previous episode of TB.</w:t>
        </w:r>
      </w:ins>
      <w:proofErr w:type="gramEnd"/>
    </w:p>
    <w:p w14:paraId="0F894E07" w14:textId="77777777" w:rsidR="004C2216" w:rsidRDefault="004C2216" w:rsidP="008D38B5">
      <w:pPr>
        <w:rPr>
          <w:rFonts w:asciiTheme="majorHAnsi" w:hAnsiTheme="majorHAnsi"/>
        </w:rPr>
      </w:pPr>
    </w:p>
    <w:p w14:paraId="21831C77" w14:textId="77777777" w:rsidR="004C2216" w:rsidRPr="004417AF" w:rsidRDefault="004C2216" w:rsidP="008D38B5">
      <w:pPr>
        <w:rPr>
          <w:rFonts w:asciiTheme="majorHAnsi" w:hAnsiTheme="majorHAnsi"/>
        </w:rPr>
      </w:pPr>
    </w:p>
    <w:p w14:paraId="0CB5F25A" w14:textId="77777777" w:rsidR="00910388" w:rsidRDefault="00910388" w:rsidP="00D32A05">
      <w:pPr>
        <w:pStyle w:val="Heading1"/>
        <w:spacing w:before="0" w:after="0"/>
        <w:rPr>
          <w:rFonts w:asciiTheme="majorHAnsi" w:hAnsiTheme="majorHAnsi"/>
          <w:sz w:val="28"/>
          <w:szCs w:val="24"/>
        </w:rPr>
      </w:pPr>
      <w:bookmarkStart w:id="45" w:name="_Toc273092066"/>
    </w:p>
    <w:p w14:paraId="37C11E12" w14:textId="77777777" w:rsidR="008D5235" w:rsidRPr="00910388" w:rsidRDefault="008D5235" w:rsidP="00D32A05">
      <w:pPr>
        <w:pStyle w:val="Heading1"/>
        <w:spacing w:before="0" w:after="0"/>
        <w:rPr>
          <w:rFonts w:asciiTheme="majorHAnsi" w:hAnsiTheme="majorHAnsi"/>
          <w:sz w:val="28"/>
          <w:szCs w:val="24"/>
        </w:rPr>
      </w:pPr>
      <w:r w:rsidRPr="00910388">
        <w:rPr>
          <w:rFonts w:asciiTheme="majorHAnsi" w:hAnsiTheme="majorHAnsi"/>
          <w:sz w:val="28"/>
          <w:szCs w:val="24"/>
        </w:rPr>
        <w:t>Acronyms and abbreviations</w:t>
      </w:r>
      <w:bookmarkEnd w:id="45"/>
    </w:p>
    <w:p w14:paraId="4F91AE52" w14:textId="77777777" w:rsidR="008D38B5" w:rsidRPr="004417AF" w:rsidRDefault="008D38B5" w:rsidP="008D38B5">
      <w:pPr>
        <w:rPr>
          <w:rFonts w:asciiTheme="majorHAnsi" w:hAnsiTheme="majorHAnsi"/>
        </w:rPr>
      </w:pPr>
    </w:p>
    <w:p w14:paraId="789A862C" w14:textId="7388776C" w:rsidR="008D38B5" w:rsidRPr="00F73F20" w:rsidRDefault="008D38B5" w:rsidP="008D38B5">
      <w:pPr>
        <w:rPr>
          <w:rFonts w:asciiTheme="majorHAnsi" w:hAnsiTheme="majorHAnsi"/>
        </w:rPr>
      </w:pPr>
      <w:r w:rsidRPr="003C3B26">
        <w:rPr>
          <w:rFonts w:asciiTheme="majorHAnsi" w:hAnsiTheme="majorHAnsi"/>
          <w:b/>
        </w:rPr>
        <w:t>FlexDx</w:t>
      </w:r>
      <w:ins w:id="46" w:author="Liza Bronner" w:date="2014-09-29T09:50:00Z">
        <w:r w:rsidR="003C3B26">
          <w:rPr>
            <w:rFonts w:asciiTheme="majorHAnsi" w:hAnsiTheme="majorHAnsi"/>
            <w:b/>
          </w:rPr>
          <w:tab/>
        </w:r>
        <w:r w:rsidR="003C3B26">
          <w:rPr>
            <w:rFonts w:asciiTheme="majorHAnsi" w:hAnsiTheme="majorHAnsi"/>
            <w:b/>
          </w:rPr>
          <w:tab/>
        </w:r>
        <w:r w:rsidR="003C3B26">
          <w:rPr>
            <w:rFonts w:asciiTheme="majorHAnsi" w:hAnsiTheme="majorHAnsi"/>
          </w:rPr>
          <w:t>Flexible Diagnostics</w:t>
        </w:r>
      </w:ins>
    </w:p>
    <w:p w14:paraId="22D95609" w14:textId="0967345E" w:rsidR="008D38B5" w:rsidRPr="00F73F20" w:rsidRDefault="008D38B5" w:rsidP="008D38B5">
      <w:pPr>
        <w:rPr>
          <w:rFonts w:asciiTheme="majorHAnsi" w:hAnsiTheme="majorHAnsi"/>
        </w:rPr>
      </w:pPr>
      <w:r w:rsidRPr="003C3B26">
        <w:rPr>
          <w:rFonts w:asciiTheme="majorHAnsi" w:hAnsiTheme="majorHAnsi"/>
          <w:b/>
        </w:rPr>
        <w:t>TB</w:t>
      </w:r>
      <w:ins w:id="47" w:author="Liza Bronner" w:date="2014-09-29T09:51:00Z">
        <w:r w:rsidR="003C3B26">
          <w:rPr>
            <w:rFonts w:asciiTheme="majorHAnsi" w:hAnsiTheme="majorHAnsi"/>
            <w:b/>
          </w:rPr>
          <w:tab/>
        </w:r>
        <w:r w:rsidR="003C3B26">
          <w:rPr>
            <w:rFonts w:asciiTheme="majorHAnsi" w:hAnsiTheme="majorHAnsi"/>
            <w:b/>
          </w:rPr>
          <w:tab/>
        </w:r>
        <w:r w:rsidR="003C3B26">
          <w:rPr>
            <w:rFonts w:asciiTheme="majorHAnsi" w:hAnsiTheme="majorHAnsi"/>
          </w:rPr>
          <w:t>Tuberculosis</w:t>
        </w:r>
      </w:ins>
    </w:p>
    <w:p w14:paraId="1FD5BA04" w14:textId="6B581FFC" w:rsidR="008D38B5" w:rsidRPr="00F73F20" w:rsidRDefault="008D38B5" w:rsidP="008D38B5">
      <w:pPr>
        <w:rPr>
          <w:rFonts w:asciiTheme="majorHAnsi" w:hAnsiTheme="majorHAnsi"/>
        </w:rPr>
      </w:pPr>
      <w:r w:rsidRPr="003C3B26">
        <w:rPr>
          <w:rFonts w:asciiTheme="majorHAnsi" w:hAnsiTheme="majorHAnsi"/>
          <w:b/>
        </w:rPr>
        <w:t>MDR</w:t>
      </w:r>
      <w:ins w:id="48" w:author="Liza Bronner" w:date="2014-09-29T09:51:00Z">
        <w:r w:rsidR="00777D87">
          <w:rPr>
            <w:rFonts w:asciiTheme="majorHAnsi" w:hAnsiTheme="majorHAnsi"/>
            <w:b/>
          </w:rPr>
          <w:tab/>
        </w:r>
        <w:r w:rsidR="00777D87">
          <w:rPr>
            <w:rFonts w:asciiTheme="majorHAnsi" w:hAnsiTheme="majorHAnsi"/>
            <w:b/>
          </w:rPr>
          <w:tab/>
        </w:r>
        <w:r w:rsidR="00777D87">
          <w:rPr>
            <w:rFonts w:asciiTheme="majorHAnsi" w:hAnsiTheme="majorHAnsi"/>
          </w:rPr>
          <w:t>Multidrug-resistant</w:t>
        </w:r>
      </w:ins>
    </w:p>
    <w:p w14:paraId="2D138A06" w14:textId="79E290A2" w:rsidR="008D38B5" w:rsidRPr="00F73F20" w:rsidRDefault="008D38B5" w:rsidP="008D38B5">
      <w:pPr>
        <w:rPr>
          <w:rFonts w:asciiTheme="majorHAnsi" w:hAnsiTheme="majorHAnsi"/>
        </w:rPr>
      </w:pPr>
      <w:r w:rsidRPr="003C3B26">
        <w:rPr>
          <w:rFonts w:asciiTheme="majorHAnsi" w:hAnsiTheme="majorHAnsi"/>
          <w:b/>
        </w:rPr>
        <w:t>Xpert</w:t>
      </w:r>
      <w:ins w:id="49" w:author="Liza Bronner" w:date="2014-09-29T09:51:00Z">
        <w:r w:rsidR="00777D87">
          <w:rPr>
            <w:rFonts w:asciiTheme="majorHAnsi" w:hAnsiTheme="majorHAnsi"/>
          </w:rPr>
          <w:tab/>
        </w:r>
        <w:r w:rsidR="00777D87">
          <w:rPr>
            <w:rFonts w:asciiTheme="majorHAnsi" w:hAnsiTheme="majorHAnsi"/>
          </w:rPr>
          <w:tab/>
        </w:r>
        <w:proofErr w:type="spellStart"/>
        <w:r w:rsidR="00777D87">
          <w:rPr>
            <w:rFonts w:asciiTheme="majorHAnsi" w:hAnsiTheme="majorHAnsi"/>
          </w:rPr>
          <w:t>GeneXpert</w:t>
        </w:r>
        <w:proofErr w:type="spellEnd"/>
        <w:r w:rsidR="00777D87">
          <w:rPr>
            <w:rFonts w:asciiTheme="majorHAnsi" w:hAnsiTheme="majorHAnsi"/>
          </w:rPr>
          <w:t xml:space="preserve"> MTB/RIF assay</w:t>
        </w:r>
      </w:ins>
    </w:p>
    <w:p w14:paraId="654DE06D" w14:textId="680BDDC2" w:rsidR="008D38B5" w:rsidRPr="00F73F20" w:rsidRDefault="008D38B5" w:rsidP="008D38B5">
      <w:pPr>
        <w:rPr>
          <w:rFonts w:asciiTheme="majorHAnsi" w:hAnsiTheme="majorHAnsi"/>
        </w:rPr>
      </w:pPr>
      <w:r w:rsidRPr="003C3B26">
        <w:rPr>
          <w:rFonts w:asciiTheme="majorHAnsi" w:hAnsiTheme="majorHAnsi"/>
          <w:b/>
        </w:rPr>
        <w:t>DST</w:t>
      </w:r>
      <w:ins w:id="50" w:author="Liza Bronner" w:date="2014-09-29T09:51:00Z">
        <w:r w:rsidR="00777D87">
          <w:rPr>
            <w:rFonts w:asciiTheme="majorHAnsi" w:hAnsiTheme="majorHAnsi"/>
            <w:b/>
          </w:rPr>
          <w:tab/>
        </w:r>
        <w:r w:rsidR="00777D87">
          <w:rPr>
            <w:rFonts w:asciiTheme="majorHAnsi" w:hAnsiTheme="majorHAnsi"/>
            <w:b/>
          </w:rPr>
          <w:tab/>
        </w:r>
        <w:r w:rsidR="00777D87">
          <w:rPr>
            <w:rFonts w:asciiTheme="majorHAnsi" w:hAnsiTheme="majorHAnsi"/>
          </w:rPr>
          <w:t>Drug-susceptibility testing</w:t>
        </w:r>
      </w:ins>
    </w:p>
    <w:p w14:paraId="6E33D895" w14:textId="0C30AF6F" w:rsidR="008D38B5" w:rsidRPr="00F73F20" w:rsidRDefault="008D38B5" w:rsidP="008D38B5">
      <w:pPr>
        <w:rPr>
          <w:rFonts w:asciiTheme="majorHAnsi" w:hAnsiTheme="majorHAnsi"/>
        </w:rPr>
      </w:pPr>
      <w:r w:rsidRPr="003C3B26">
        <w:rPr>
          <w:rFonts w:asciiTheme="majorHAnsi" w:hAnsiTheme="majorHAnsi"/>
          <w:b/>
        </w:rPr>
        <w:t>WHO</w:t>
      </w:r>
      <w:ins w:id="51" w:author="Liza Bronner" w:date="2014-09-29T09:51:00Z">
        <w:r w:rsidR="00777D87">
          <w:rPr>
            <w:rFonts w:asciiTheme="majorHAnsi" w:hAnsiTheme="majorHAnsi"/>
            <w:b/>
          </w:rPr>
          <w:tab/>
        </w:r>
        <w:r w:rsidR="00777D87">
          <w:rPr>
            <w:rFonts w:asciiTheme="majorHAnsi" w:hAnsiTheme="majorHAnsi"/>
            <w:b/>
          </w:rPr>
          <w:tab/>
        </w:r>
        <w:r w:rsidR="00777D87">
          <w:rPr>
            <w:rFonts w:asciiTheme="majorHAnsi" w:hAnsiTheme="majorHAnsi"/>
          </w:rPr>
          <w:t>World Health Organization</w:t>
        </w:r>
      </w:ins>
    </w:p>
    <w:p w14:paraId="2DCC97A1" w14:textId="631D3ACF" w:rsidR="008D38B5" w:rsidRPr="00F73F20" w:rsidRDefault="008D38B5" w:rsidP="008D38B5">
      <w:pPr>
        <w:rPr>
          <w:rFonts w:asciiTheme="majorHAnsi" w:hAnsiTheme="majorHAnsi"/>
        </w:rPr>
      </w:pPr>
      <w:r w:rsidRPr="003C3B26">
        <w:rPr>
          <w:rFonts w:asciiTheme="majorHAnsi" w:hAnsiTheme="majorHAnsi"/>
          <w:b/>
        </w:rPr>
        <w:t>US</w:t>
      </w:r>
      <w:ins w:id="52"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 xml:space="preserve">United States </w:t>
        </w:r>
      </w:ins>
    </w:p>
    <w:p w14:paraId="1CED3E45" w14:textId="29EDF205" w:rsidR="008D38B5" w:rsidRPr="00F73F20" w:rsidRDefault="008D38B5" w:rsidP="008D38B5">
      <w:pPr>
        <w:rPr>
          <w:rFonts w:asciiTheme="majorHAnsi" w:hAnsiTheme="majorHAnsi"/>
        </w:rPr>
      </w:pPr>
      <w:proofErr w:type="spellStart"/>
      <w:r w:rsidRPr="003C3B26">
        <w:rPr>
          <w:rFonts w:asciiTheme="majorHAnsi" w:hAnsiTheme="majorHAnsi"/>
          <w:b/>
        </w:rPr>
        <w:t>Chg</w:t>
      </w:r>
      <w:proofErr w:type="spellEnd"/>
      <w:ins w:id="53"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Change</w:t>
        </w:r>
      </w:ins>
    </w:p>
    <w:p w14:paraId="3C507ED5" w14:textId="180D63EF" w:rsidR="008D38B5" w:rsidRPr="00F73F20" w:rsidRDefault="008D38B5" w:rsidP="008D38B5">
      <w:pPr>
        <w:rPr>
          <w:rFonts w:asciiTheme="majorHAnsi" w:hAnsiTheme="majorHAnsi"/>
        </w:rPr>
      </w:pPr>
      <w:proofErr w:type="spellStart"/>
      <w:r w:rsidRPr="003C3B26">
        <w:rPr>
          <w:rFonts w:asciiTheme="majorHAnsi" w:hAnsiTheme="majorHAnsi"/>
          <w:b/>
        </w:rPr>
        <w:t>Inc</w:t>
      </w:r>
      <w:proofErr w:type="spellEnd"/>
      <w:ins w:id="54"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Increase</w:t>
        </w:r>
      </w:ins>
    </w:p>
    <w:p w14:paraId="512EE575" w14:textId="4FCA9794" w:rsidR="004417AF" w:rsidRPr="00F73F20" w:rsidRDefault="004417AF" w:rsidP="008D38B5">
      <w:pPr>
        <w:rPr>
          <w:rFonts w:asciiTheme="majorHAnsi" w:hAnsiTheme="majorHAnsi"/>
        </w:rPr>
      </w:pPr>
      <w:r w:rsidRPr="003C3B26">
        <w:rPr>
          <w:rFonts w:asciiTheme="majorHAnsi" w:hAnsiTheme="majorHAnsi"/>
          <w:b/>
        </w:rPr>
        <w:t>Smear</w:t>
      </w:r>
      <w:ins w:id="55"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Sputum Smear Microscopy</w:t>
        </w:r>
      </w:ins>
    </w:p>
    <w:p w14:paraId="67B62D33" w14:textId="08E677D5" w:rsidR="008D38B5" w:rsidRPr="00F73F20" w:rsidRDefault="008D38B5" w:rsidP="008D38B5">
      <w:pPr>
        <w:rPr>
          <w:rFonts w:asciiTheme="majorHAnsi" w:hAnsiTheme="majorHAnsi"/>
        </w:rPr>
      </w:pPr>
      <w:proofErr w:type="spellStart"/>
      <w:r w:rsidRPr="003C3B26">
        <w:rPr>
          <w:rFonts w:asciiTheme="majorHAnsi" w:hAnsiTheme="majorHAnsi"/>
          <w:b/>
        </w:rPr>
        <w:t>Smr-neg</w:t>
      </w:r>
      <w:proofErr w:type="spellEnd"/>
      <w:ins w:id="56" w:author="Liza Bronner" w:date="2014-09-29T09:52:00Z">
        <w:r w:rsidR="00777D87">
          <w:rPr>
            <w:rFonts w:asciiTheme="majorHAnsi" w:hAnsiTheme="majorHAnsi"/>
            <w:b/>
          </w:rPr>
          <w:tab/>
        </w:r>
        <w:r w:rsidR="00777D87">
          <w:rPr>
            <w:rFonts w:asciiTheme="majorHAnsi" w:hAnsiTheme="majorHAnsi"/>
          </w:rPr>
          <w:t>Smear-negative</w:t>
        </w:r>
      </w:ins>
    </w:p>
    <w:p w14:paraId="0B8968A0" w14:textId="049184A6" w:rsidR="008D38B5" w:rsidRPr="00F73F20" w:rsidRDefault="008D38B5" w:rsidP="008D38B5">
      <w:pPr>
        <w:rPr>
          <w:rFonts w:asciiTheme="majorHAnsi" w:hAnsiTheme="majorHAnsi"/>
        </w:rPr>
      </w:pPr>
      <w:proofErr w:type="spellStart"/>
      <w:r w:rsidRPr="003C3B26">
        <w:rPr>
          <w:rFonts w:asciiTheme="majorHAnsi" w:hAnsiTheme="majorHAnsi"/>
          <w:b/>
        </w:rPr>
        <w:t>Prev-tx</w:t>
      </w:r>
      <w:proofErr w:type="spellEnd"/>
      <w:ins w:id="57"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Previous treatment or retreatment</w:t>
        </w:r>
      </w:ins>
    </w:p>
    <w:p w14:paraId="7C00791D" w14:textId="51E02FF4" w:rsidR="008D38B5" w:rsidRPr="00F73F20" w:rsidRDefault="008D38B5" w:rsidP="008D38B5">
      <w:pPr>
        <w:rPr>
          <w:rFonts w:asciiTheme="majorHAnsi" w:hAnsiTheme="majorHAnsi"/>
        </w:rPr>
      </w:pPr>
      <w:r w:rsidRPr="003C3B26">
        <w:rPr>
          <w:rFonts w:asciiTheme="majorHAnsi" w:hAnsiTheme="majorHAnsi"/>
          <w:b/>
        </w:rPr>
        <w:t>INH</w:t>
      </w:r>
      <w:ins w:id="58" w:author="Liza Bronner" w:date="2014-09-29T09:52:00Z">
        <w:r w:rsidR="00777D87">
          <w:rPr>
            <w:rFonts w:asciiTheme="majorHAnsi" w:hAnsiTheme="majorHAnsi"/>
            <w:b/>
          </w:rPr>
          <w:tab/>
        </w:r>
        <w:r w:rsidR="00777D87">
          <w:rPr>
            <w:rFonts w:asciiTheme="majorHAnsi" w:hAnsiTheme="majorHAnsi"/>
            <w:b/>
          </w:rPr>
          <w:tab/>
        </w:r>
        <w:r w:rsidR="00777D87">
          <w:rPr>
            <w:rFonts w:asciiTheme="majorHAnsi" w:hAnsiTheme="majorHAnsi"/>
          </w:rPr>
          <w:t>Ison</w:t>
        </w:r>
        <w:r w:rsidR="00FA2A06">
          <w:rPr>
            <w:rFonts w:asciiTheme="majorHAnsi" w:hAnsiTheme="majorHAnsi"/>
          </w:rPr>
          <w:t>iazid</w:t>
        </w:r>
      </w:ins>
    </w:p>
    <w:p w14:paraId="39334BDD" w14:textId="79CEE85B" w:rsidR="008D38B5" w:rsidRPr="00F73F20" w:rsidRDefault="008D38B5" w:rsidP="008D38B5">
      <w:pPr>
        <w:rPr>
          <w:rFonts w:asciiTheme="majorHAnsi" w:hAnsiTheme="majorHAnsi"/>
        </w:rPr>
      </w:pPr>
      <w:r w:rsidRPr="003C3B26">
        <w:rPr>
          <w:rFonts w:asciiTheme="majorHAnsi" w:hAnsiTheme="majorHAnsi"/>
          <w:b/>
        </w:rPr>
        <w:t>HIV</w:t>
      </w:r>
      <w:ins w:id="59" w:author="Liza Bronner" w:date="2014-09-29T09:53:00Z">
        <w:r w:rsidR="00FA2A06">
          <w:rPr>
            <w:rFonts w:asciiTheme="majorHAnsi" w:hAnsiTheme="majorHAnsi"/>
            <w:b/>
          </w:rPr>
          <w:tab/>
        </w:r>
        <w:r w:rsidR="00FA2A06">
          <w:rPr>
            <w:rFonts w:asciiTheme="majorHAnsi" w:hAnsiTheme="majorHAnsi"/>
            <w:b/>
          </w:rPr>
          <w:tab/>
        </w:r>
        <w:r w:rsidR="00FA2A06">
          <w:rPr>
            <w:rFonts w:asciiTheme="majorHAnsi" w:hAnsiTheme="majorHAnsi"/>
          </w:rPr>
          <w:t>Human Immunodeficiency Virus</w:t>
        </w:r>
      </w:ins>
    </w:p>
    <w:p w14:paraId="0BA987BF" w14:textId="6AB6D4F3" w:rsidR="008D38B5" w:rsidRPr="00F73F20" w:rsidRDefault="008D38B5" w:rsidP="008D38B5">
      <w:pPr>
        <w:rPr>
          <w:rFonts w:asciiTheme="majorHAnsi" w:hAnsiTheme="majorHAnsi"/>
        </w:rPr>
      </w:pPr>
      <w:r w:rsidRPr="003C3B26">
        <w:rPr>
          <w:rFonts w:asciiTheme="majorHAnsi" w:hAnsiTheme="majorHAnsi"/>
          <w:b/>
        </w:rPr>
        <w:t>Ref. Std.</w:t>
      </w:r>
      <w:ins w:id="60" w:author="Liza Bronner" w:date="2014-09-29T09:53:00Z">
        <w:r w:rsidR="00FA2A06">
          <w:rPr>
            <w:rFonts w:asciiTheme="majorHAnsi" w:hAnsiTheme="majorHAnsi"/>
            <w:b/>
          </w:rPr>
          <w:tab/>
        </w:r>
        <w:r w:rsidR="00FA2A06">
          <w:rPr>
            <w:rFonts w:asciiTheme="majorHAnsi" w:hAnsiTheme="majorHAnsi"/>
          </w:rPr>
          <w:t>Reference Standard</w:t>
        </w:r>
      </w:ins>
    </w:p>
    <w:p w14:paraId="2A39B2D7" w14:textId="3F13768F" w:rsidR="008D38B5" w:rsidRPr="00F73F20" w:rsidRDefault="008D38B5" w:rsidP="008D38B5">
      <w:pPr>
        <w:rPr>
          <w:rFonts w:asciiTheme="majorHAnsi" w:hAnsiTheme="majorHAnsi"/>
        </w:rPr>
      </w:pPr>
      <w:r w:rsidRPr="003C3B26">
        <w:rPr>
          <w:rFonts w:asciiTheme="majorHAnsi" w:hAnsiTheme="majorHAnsi"/>
          <w:b/>
        </w:rPr>
        <w:t>Mort.</w:t>
      </w:r>
      <w:ins w:id="61" w:author="Liza Bronner" w:date="2014-09-29T09:53:00Z">
        <w:r w:rsidR="00FA2A06">
          <w:rPr>
            <w:rFonts w:asciiTheme="majorHAnsi" w:hAnsiTheme="majorHAnsi"/>
            <w:b/>
          </w:rPr>
          <w:tab/>
        </w:r>
        <w:r w:rsidR="00FA2A06">
          <w:rPr>
            <w:rFonts w:asciiTheme="majorHAnsi" w:hAnsiTheme="majorHAnsi"/>
            <w:b/>
          </w:rPr>
          <w:tab/>
        </w:r>
        <w:r w:rsidR="00FA2A06">
          <w:rPr>
            <w:rFonts w:asciiTheme="majorHAnsi" w:hAnsiTheme="majorHAnsi"/>
          </w:rPr>
          <w:t>Mortality</w:t>
        </w:r>
      </w:ins>
    </w:p>
    <w:p w14:paraId="028EA911" w14:textId="7A0A9083" w:rsidR="008D38B5" w:rsidRPr="00F73F20" w:rsidRDefault="008D38B5" w:rsidP="008D38B5">
      <w:pPr>
        <w:rPr>
          <w:rFonts w:asciiTheme="majorHAnsi" w:hAnsiTheme="majorHAnsi"/>
        </w:rPr>
      </w:pPr>
      <w:proofErr w:type="spellStart"/>
      <w:r w:rsidRPr="003C3B26">
        <w:rPr>
          <w:rFonts w:asciiTheme="majorHAnsi" w:hAnsiTheme="majorHAnsi"/>
          <w:b/>
        </w:rPr>
        <w:t>Yr</w:t>
      </w:r>
      <w:proofErr w:type="spellEnd"/>
      <w:ins w:id="62" w:author="Liza Bronner" w:date="2014-09-29T09:53:00Z">
        <w:r w:rsidR="00FA2A06">
          <w:rPr>
            <w:rFonts w:asciiTheme="majorHAnsi" w:hAnsiTheme="majorHAnsi"/>
            <w:b/>
          </w:rPr>
          <w:tab/>
        </w:r>
        <w:r w:rsidR="00FA2A06">
          <w:rPr>
            <w:rFonts w:asciiTheme="majorHAnsi" w:hAnsiTheme="majorHAnsi"/>
            <w:b/>
          </w:rPr>
          <w:tab/>
        </w:r>
        <w:r w:rsidR="00FA2A06">
          <w:rPr>
            <w:rFonts w:asciiTheme="majorHAnsi" w:hAnsiTheme="majorHAnsi"/>
          </w:rPr>
          <w:t>Year</w:t>
        </w:r>
      </w:ins>
    </w:p>
    <w:p w14:paraId="1EE58B70" w14:textId="5DFC79AE" w:rsidR="008D38B5" w:rsidRPr="00F73F20" w:rsidRDefault="008D38B5" w:rsidP="008D38B5">
      <w:pPr>
        <w:rPr>
          <w:rFonts w:asciiTheme="majorHAnsi" w:hAnsiTheme="majorHAnsi"/>
        </w:rPr>
      </w:pPr>
      <w:proofErr w:type="spellStart"/>
      <w:r w:rsidRPr="003C3B26">
        <w:rPr>
          <w:rFonts w:asciiTheme="majorHAnsi" w:hAnsiTheme="majorHAnsi"/>
          <w:b/>
        </w:rPr>
        <w:t>TBInc</w:t>
      </w:r>
      <w:proofErr w:type="spellEnd"/>
      <w:ins w:id="63" w:author="Liza Bronner" w:date="2014-09-29T09:53:00Z">
        <w:r w:rsidR="00FA2A06">
          <w:rPr>
            <w:rFonts w:asciiTheme="majorHAnsi" w:hAnsiTheme="majorHAnsi"/>
            <w:b/>
          </w:rPr>
          <w:tab/>
        </w:r>
        <w:r w:rsidR="00FA2A06">
          <w:rPr>
            <w:rFonts w:asciiTheme="majorHAnsi" w:hAnsiTheme="majorHAnsi"/>
            <w:b/>
          </w:rPr>
          <w:tab/>
        </w:r>
        <w:r w:rsidR="00FA2A06">
          <w:rPr>
            <w:rFonts w:asciiTheme="majorHAnsi" w:hAnsiTheme="majorHAnsi"/>
          </w:rPr>
          <w:t>TB Incidence</w:t>
        </w:r>
      </w:ins>
    </w:p>
    <w:p w14:paraId="48D89494" w14:textId="381EC7D2" w:rsidR="008D38B5" w:rsidRPr="00F73F20" w:rsidRDefault="008D38B5" w:rsidP="008D38B5">
      <w:pPr>
        <w:rPr>
          <w:rFonts w:asciiTheme="majorHAnsi" w:hAnsiTheme="majorHAnsi"/>
        </w:rPr>
      </w:pPr>
      <w:proofErr w:type="spellStart"/>
      <w:r w:rsidRPr="003C3B26">
        <w:rPr>
          <w:rFonts w:asciiTheme="majorHAnsi" w:hAnsiTheme="majorHAnsi"/>
          <w:b/>
        </w:rPr>
        <w:t>MDRINc</w:t>
      </w:r>
      <w:proofErr w:type="spellEnd"/>
      <w:ins w:id="64" w:author="Liza Bronner" w:date="2014-09-29T09:53:00Z">
        <w:r w:rsidR="00FA2A06">
          <w:rPr>
            <w:rFonts w:asciiTheme="majorHAnsi" w:hAnsiTheme="majorHAnsi"/>
            <w:b/>
          </w:rPr>
          <w:tab/>
        </w:r>
        <w:r w:rsidR="00FA2A06">
          <w:rPr>
            <w:rFonts w:asciiTheme="majorHAnsi" w:hAnsiTheme="majorHAnsi"/>
          </w:rPr>
          <w:t>MDR TB Incidence</w:t>
        </w:r>
      </w:ins>
    </w:p>
    <w:p w14:paraId="2D490A35" w14:textId="4D64AF94" w:rsidR="008D38B5" w:rsidRPr="00F73F20" w:rsidRDefault="008D38B5" w:rsidP="008D38B5">
      <w:pPr>
        <w:rPr>
          <w:rFonts w:asciiTheme="majorHAnsi" w:hAnsiTheme="majorHAnsi"/>
        </w:rPr>
      </w:pPr>
      <w:proofErr w:type="spellStart"/>
      <w:r w:rsidRPr="003C3B26">
        <w:rPr>
          <w:rFonts w:asciiTheme="majorHAnsi" w:hAnsiTheme="majorHAnsi"/>
          <w:b/>
        </w:rPr>
        <w:t>TBMort</w:t>
      </w:r>
      <w:proofErr w:type="spellEnd"/>
      <w:ins w:id="65" w:author="Liza Bronner" w:date="2014-09-29T09:54:00Z">
        <w:r w:rsidR="00FA2A06">
          <w:rPr>
            <w:rFonts w:asciiTheme="majorHAnsi" w:hAnsiTheme="majorHAnsi"/>
            <w:b/>
          </w:rPr>
          <w:tab/>
        </w:r>
        <w:r w:rsidR="00FA2A06">
          <w:rPr>
            <w:rFonts w:asciiTheme="majorHAnsi" w:hAnsiTheme="majorHAnsi"/>
          </w:rPr>
          <w:t>TB Mortality</w:t>
        </w:r>
      </w:ins>
    </w:p>
    <w:p w14:paraId="74B52ED7" w14:textId="541C7E7F" w:rsidR="008D38B5" w:rsidRPr="00F73F20" w:rsidRDefault="008D38B5" w:rsidP="008D38B5">
      <w:pPr>
        <w:rPr>
          <w:rFonts w:asciiTheme="majorHAnsi" w:hAnsiTheme="majorHAnsi"/>
        </w:rPr>
      </w:pPr>
      <w:r w:rsidRPr="003C3B26">
        <w:rPr>
          <w:rFonts w:asciiTheme="majorHAnsi" w:hAnsiTheme="majorHAnsi"/>
          <w:b/>
        </w:rPr>
        <w:t>Yr1Cost</w:t>
      </w:r>
      <w:ins w:id="66" w:author="Liza Bronner" w:date="2014-09-29T09:54:00Z">
        <w:r w:rsidR="00FA2A06">
          <w:rPr>
            <w:rFonts w:asciiTheme="majorHAnsi" w:hAnsiTheme="majorHAnsi"/>
            <w:b/>
          </w:rPr>
          <w:tab/>
        </w:r>
        <w:r w:rsidR="00FA2A06">
          <w:rPr>
            <w:rFonts w:asciiTheme="majorHAnsi" w:hAnsiTheme="majorHAnsi"/>
          </w:rPr>
          <w:t>Year 1 Cost</w:t>
        </w:r>
      </w:ins>
    </w:p>
    <w:p w14:paraId="6885D903" w14:textId="48F917D1" w:rsidR="008D38B5" w:rsidRPr="00F73F20" w:rsidRDefault="008D38B5" w:rsidP="008D38B5">
      <w:pPr>
        <w:rPr>
          <w:rFonts w:asciiTheme="majorHAnsi" w:hAnsiTheme="majorHAnsi"/>
        </w:rPr>
      </w:pPr>
      <w:r w:rsidRPr="003C3B26">
        <w:rPr>
          <w:rFonts w:asciiTheme="majorHAnsi" w:hAnsiTheme="majorHAnsi"/>
          <w:b/>
        </w:rPr>
        <w:t>Yr5Cost</w:t>
      </w:r>
      <w:ins w:id="67" w:author="Liza Bronner" w:date="2014-09-29T09:54:00Z">
        <w:r w:rsidR="00FA2A06">
          <w:rPr>
            <w:rFonts w:asciiTheme="majorHAnsi" w:hAnsiTheme="majorHAnsi"/>
            <w:b/>
          </w:rPr>
          <w:tab/>
        </w:r>
        <w:r w:rsidR="00FA2A06">
          <w:rPr>
            <w:rFonts w:asciiTheme="majorHAnsi" w:hAnsiTheme="majorHAnsi"/>
          </w:rPr>
          <w:t>Year 5 Cost</w:t>
        </w:r>
      </w:ins>
    </w:p>
    <w:p w14:paraId="35622D8D" w14:textId="77777777" w:rsidR="008D38B5" w:rsidRDefault="008D38B5" w:rsidP="008D38B5"/>
    <w:p w14:paraId="29B93475" w14:textId="0D9F2322" w:rsidR="008D38B5" w:rsidRDefault="008D38B5" w:rsidP="008D38B5">
      <w:r>
        <w:br/>
      </w:r>
    </w:p>
    <w:p w14:paraId="7659CDAA" w14:textId="77777777" w:rsidR="008D38B5" w:rsidRPr="008D38B5" w:rsidRDefault="008D38B5" w:rsidP="008D38B5"/>
    <w:p w14:paraId="3B1F10BB" w14:textId="77777777" w:rsidR="00910388" w:rsidRDefault="00910388" w:rsidP="00910388">
      <w:bookmarkStart w:id="68" w:name="_Toc273092067"/>
    </w:p>
    <w:p w14:paraId="31D1ABF4" w14:textId="77777777" w:rsidR="00910388" w:rsidRDefault="00910388" w:rsidP="00910388"/>
    <w:p w14:paraId="53BE7732" w14:textId="77777777" w:rsidR="00910388" w:rsidRDefault="00910388" w:rsidP="00910388"/>
    <w:p w14:paraId="4CEFA4E9" w14:textId="77777777" w:rsidR="00910388" w:rsidRDefault="00910388" w:rsidP="00910388"/>
    <w:p w14:paraId="20966021" w14:textId="77777777" w:rsidR="00910388" w:rsidRDefault="00910388" w:rsidP="00910388"/>
    <w:p w14:paraId="43F29187" w14:textId="77777777" w:rsidR="00910388" w:rsidRDefault="00910388" w:rsidP="00910388"/>
    <w:p w14:paraId="4BC5C315" w14:textId="77777777" w:rsidR="00910388" w:rsidRDefault="00910388" w:rsidP="00910388"/>
    <w:p w14:paraId="7CD9CAB3" w14:textId="77777777" w:rsidR="00910388" w:rsidRDefault="00910388" w:rsidP="00910388"/>
    <w:p w14:paraId="4A423F92" w14:textId="77777777" w:rsidR="00910388" w:rsidRDefault="00910388" w:rsidP="00910388"/>
    <w:p w14:paraId="6A8D9855" w14:textId="77777777" w:rsidR="00910388" w:rsidRDefault="00910388" w:rsidP="00910388"/>
    <w:p w14:paraId="5519DBFB" w14:textId="77777777" w:rsidR="00910388" w:rsidRDefault="00910388" w:rsidP="00910388"/>
    <w:p w14:paraId="5C1903A0" w14:textId="77777777" w:rsidR="00910388" w:rsidRDefault="00910388" w:rsidP="00910388"/>
    <w:p w14:paraId="04C7033C" w14:textId="77777777" w:rsidR="00910388" w:rsidRDefault="00910388" w:rsidP="00910388">
      <w:pPr>
        <w:pStyle w:val="NoSpacing"/>
      </w:pPr>
    </w:p>
    <w:p w14:paraId="61D3B7C9" w14:textId="77777777" w:rsidR="00910388" w:rsidRDefault="00910388" w:rsidP="00910388">
      <w:pPr>
        <w:pStyle w:val="NoSpacing"/>
      </w:pPr>
    </w:p>
    <w:p w14:paraId="06AB69C4" w14:textId="77777777" w:rsidR="008D5235" w:rsidRPr="00910388" w:rsidRDefault="008D5235" w:rsidP="00D32A05">
      <w:pPr>
        <w:pStyle w:val="Heading1"/>
        <w:spacing w:before="0" w:after="0"/>
        <w:rPr>
          <w:rFonts w:asciiTheme="majorHAnsi" w:hAnsiTheme="majorHAnsi"/>
          <w:sz w:val="28"/>
          <w:szCs w:val="24"/>
        </w:rPr>
      </w:pPr>
      <w:r w:rsidRPr="00910388">
        <w:rPr>
          <w:rFonts w:asciiTheme="majorHAnsi" w:hAnsiTheme="majorHAnsi"/>
          <w:sz w:val="28"/>
          <w:szCs w:val="24"/>
        </w:rPr>
        <w:t>References</w:t>
      </w:r>
      <w:bookmarkEnd w:id="68"/>
    </w:p>
    <w:p w14:paraId="3AE9E9F0" w14:textId="77777777" w:rsidR="008D5235" w:rsidRDefault="008D5235">
      <w:pPr>
        <w:rPr>
          <w:rFonts w:asciiTheme="majorHAnsi" w:hAnsiTheme="majorHAnsi"/>
          <w:sz w:val="22"/>
          <w:szCs w:val="22"/>
        </w:rPr>
      </w:pPr>
    </w:p>
    <w:p w14:paraId="2E293663" w14:textId="77777777" w:rsidR="00475F01" w:rsidRPr="00475F01" w:rsidRDefault="00924906" w:rsidP="00475F01">
      <w:pPr>
        <w:pStyle w:val="Bibliography"/>
        <w:rPr>
          <w:rFonts w:ascii="Calibri" w:hAnsiTheme="majorHAnsi"/>
          <w:sz w:val="22"/>
        </w:rPr>
      </w:pPr>
      <w:r>
        <w:rPr>
          <w:rFonts w:asciiTheme="majorHAnsi" w:hAnsiTheme="majorHAnsi"/>
          <w:sz w:val="22"/>
          <w:szCs w:val="22"/>
        </w:rPr>
        <w:fldChar w:fldCharType="begin"/>
      </w:r>
      <w:r w:rsidR="00475F01">
        <w:rPr>
          <w:rFonts w:asciiTheme="majorHAnsi" w:hAnsiTheme="majorHAnsi"/>
          <w:sz w:val="22"/>
          <w:szCs w:val="22"/>
        </w:rPr>
        <w:instrText xml:space="preserve"> ADDIN ZOTERO_BIBL {"custom":[]} CSL_BIBLIOGRAPHY </w:instrText>
      </w:r>
      <w:r>
        <w:rPr>
          <w:rFonts w:asciiTheme="majorHAnsi" w:hAnsiTheme="majorHAnsi"/>
          <w:sz w:val="22"/>
          <w:szCs w:val="22"/>
        </w:rPr>
        <w:fldChar w:fldCharType="separate"/>
      </w:r>
      <w:r w:rsidR="00475F01" w:rsidRPr="00475F01">
        <w:rPr>
          <w:rFonts w:ascii="Calibri" w:hAnsiTheme="majorHAnsi"/>
          <w:sz w:val="22"/>
        </w:rPr>
        <w:t xml:space="preserve">1. </w:t>
      </w:r>
      <w:r w:rsidR="00475F01" w:rsidRPr="00475F01">
        <w:rPr>
          <w:rFonts w:ascii="Calibri" w:hAnsiTheme="majorHAnsi"/>
          <w:sz w:val="22"/>
        </w:rPr>
        <w:tab/>
        <w:t>Division CT. Tuberculosis India 2011, Annual report of the Revised National Tuberculosis Control Programme, Ministry of Health and Family Welfare, Government of India [Internet]. 2011. Available from: http://www.tbcindia.nic.in/documents.html</w:t>
      </w:r>
    </w:p>
    <w:p w14:paraId="7E1842C9"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 </w:t>
      </w:r>
      <w:r w:rsidRPr="00475F01">
        <w:rPr>
          <w:rFonts w:ascii="Calibri" w:hAnsiTheme="majorHAnsi"/>
          <w:sz w:val="22"/>
        </w:rPr>
        <w:tab/>
        <w:t xml:space="preserve">World Health Organization. Global tuberculosis </w:t>
      </w:r>
      <w:proofErr w:type="gramStart"/>
      <w:r w:rsidRPr="00475F01">
        <w:rPr>
          <w:rFonts w:ascii="Calibri" w:hAnsiTheme="majorHAnsi"/>
          <w:sz w:val="22"/>
        </w:rPr>
        <w:t>report</w:t>
      </w:r>
      <w:proofErr w:type="gramEnd"/>
      <w:r w:rsidRPr="00475F01">
        <w:rPr>
          <w:rFonts w:ascii="Calibri" w:hAnsiTheme="majorHAnsi"/>
          <w:sz w:val="22"/>
        </w:rPr>
        <w:t xml:space="preserve"> 2013 [Internet]. </w:t>
      </w:r>
      <w:proofErr w:type="gramStart"/>
      <w:r w:rsidRPr="00475F01">
        <w:rPr>
          <w:rFonts w:ascii="Calibri" w:hAnsiTheme="majorHAnsi"/>
          <w:sz w:val="22"/>
        </w:rPr>
        <w:t>WHO; 2013 [cited 2013 Dec 9].</w:t>
      </w:r>
      <w:proofErr w:type="gramEnd"/>
      <w:r w:rsidRPr="00475F01">
        <w:rPr>
          <w:rFonts w:ascii="Calibri" w:hAnsiTheme="majorHAnsi"/>
          <w:sz w:val="22"/>
        </w:rPr>
        <w:t xml:space="preserve"> Available from: http://apps.who.int/iris/bitstream/10665/91355/1/9789241564656_eng.pdf</w:t>
      </w:r>
    </w:p>
    <w:p w14:paraId="03C71C86"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3. </w:t>
      </w:r>
      <w:r w:rsidRPr="00475F01">
        <w:rPr>
          <w:rFonts w:ascii="Calibri" w:hAnsiTheme="majorHAnsi"/>
          <w:sz w:val="22"/>
        </w:rPr>
        <w:tab/>
        <w:t>WHO | Tuberculosis country profiles | India [Internet]. WHO. [</w:t>
      </w:r>
      <w:proofErr w:type="gramStart"/>
      <w:r w:rsidRPr="00475F01">
        <w:rPr>
          <w:rFonts w:ascii="Calibri" w:hAnsiTheme="majorHAnsi"/>
          <w:sz w:val="22"/>
        </w:rPr>
        <w:t>cited</w:t>
      </w:r>
      <w:proofErr w:type="gramEnd"/>
      <w:r w:rsidRPr="00475F01">
        <w:rPr>
          <w:rFonts w:ascii="Calibri" w:hAnsiTheme="majorHAnsi"/>
          <w:sz w:val="22"/>
        </w:rPr>
        <w:t xml:space="preserve"> 2013 Dec 10];Available from: http://www.who.int/tb/country/data/profiles/en/India</w:t>
      </w:r>
    </w:p>
    <w:p w14:paraId="089DEBC4"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4. </w:t>
      </w:r>
      <w:r w:rsidRPr="00475F01">
        <w:rPr>
          <w:rFonts w:ascii="Calibri" w:hAnsiTheme="majorHAnsi"/>
          <w:sz w:val="22"/>
        </w:rPr>
        <w:tab/>
        <w:t xml:space="preserve">Organization WH. Global tuberculosis </w:t>
      </w:r>
      <w:proofErr w:type="gramStart"/>
      <w:r w:rsidRPr="00475F01">
        <w:rPr>
          <w:rFonts w:ascii="Calibri" w:hAnsiTheme="majorHAnsi"/>
          <w:sz w:val="22"/>
        </w:rPr>
        <w:t>report</w:t>
      </w:r>
      <w:proofErr w:type="gramEnd"/>
      <w:r w:rsidRPr="00475F01">
        <w:rPr>
          <w:rFonts w:ascii="Calibri" w:hAnsiTheme="majorHAnsi"/>
          <w:sz w:val="22"/>
        </w:rPr>
        <w:t xml:space="preserve"> 2012 [Internet]. 2012. Available from: www.who.int</w:t>
      </w:r>
    </w:p>
    <w:p w14:paraId="2D6A82B0"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5. </w:t>
      </w:r>
      <w:r w:rsidRPr="00475F01">
        <w:rPr>
          <w:rFonts w:ascii="Calibri" w:hAnsiTheme="majorHAnsi"/>
          <w:sz w:val="22"/>
        </w:rPr>
        <w:tab/>
      </w:r>
      <w:proofErr w:type="spellStart"/>
      <w:r w:rsidRPr="00475F01">
        <w:rPr>
          <w:rFonts w:ascii="Calibri" w:hAnsiTheme="majorHAnsi"/>
          <w:sz w:val="22"/>
        </w:rPr>
        <w:t>Sreeramareddy</w:t>
      </w:r>
      <w:proofErr w:type="spellEnd"/>
      <w:r w:rsidRPr="00475F01">
        <w:rPr>
          <w:rFonts w:ascii="Calibri" w:hAnsiTheme="majorHAnsi"/>
          <w:sz w:val="22"/>
        </w:rPr>
        <w:t xml:space="preserve"> CT, Qin ZZ, </w:t>
      </w:r>
      <w:proofErr w:type="spellStart"/>
      <w:r w:rsidRPr="00475F01">
        <w:rPr>
          <w:rFonts w:ascii="Calibri" w:hAnsiTheme="majorHAnsi"/>
          <w:sz w:val="22"/>
        </w:rPr>
        <w:t>Satyanarayana</w:t>
      </w:r>
      <w:proofErr w:type="spellEnd"/>
      <w:r w:rsidRPr="00475F01">
        <w:rPr>
          <w:rFonts w:ascii="Calibri" w:hAnsiTheme="majorHAnsi"/>
          <w:sz w:val="22"/>
        </w:rPr>
        <w:t xml:space="preserve"> S, </w:t>
      </w:r>
      <w:proofErr w:type="spellStart"/>
      <w:r w:rsidRPr="00475F01">
        <w:rPr>
          <w:rFonts w:ascii="Calibri" w:hAnsiTheme="majorHAnsi"/>
          <w:sz w:val="22"/>
        </w:rPr>
        <w:t>Subbaraman</w:t>
      </w:r>
      <w:proofErr w:type="spellEnd"/>
      <w:r w:rsidRPr="00475F01">
        <w:rPr>
          <w:rFonts w:ascii="Calibri" w:hAnsiTheme="majorHAnsi"/>
          <w:sz w:val="22"/>
        </w:rPr>
        <w:t xml:space="preserve"> R, </w:t>
      </w:r>
      <w:proofErr w:type="spellStart"/>
      <w:r w:rsidRPr="00475F01">
        <w:rPr>
          <w:rFonts w:ascii="Calibri" w:hAnsiTheme="majorHAnsi"/>
          <w:sz w:val="22"/>
        </w:rPr>
        <w:t>Pai</w:t>
      </w:r>
      <w:proofErr w:type="spellEnd"/>
      <w:r w:rsidRPr="00475F01">
        <w:rPr>
          <w:rFonts w:ascii="Calibri" w:hAnsiTheme="majorHAnsi"/>
          <w:sz w:val="22"/>
        </w:rPr>
        <w:t xml:space="preserve"> M. Delays in diagnosis and treatment of pulmonary tuberculosis in India: a systematic review. </w:t>
      </w:r>
      <w:proofErr w:type="spellStart"/>
      <w:r w:rsidRPr="00475F01">
        <w:rPr>
          <w:rFonts w:ascii="Calibri" w:hAnsiTheme="majorHAnsi"/>
          <w:sz w:val="22"/>
        </w:rPr>
        <w:t>Int</w:t>
      </w:r>
      <w:proofErr w:type="spellEnd"/>
      <w:r w:rsidRPr="00475F01">
        <w:rPr>
          <w:rFonts w:ascii="Calibri" w:hAnsiTheme="majorHAnsi"/>
          <w:sz w:val="22"/>
        </w:rPr>
        <w:t xml:space="preserve"> J </w:t>
      </w:r>
      <w:proofErr w:type="spellStart"/>
      <w:r w:rsidRPr="00475F01">
        <w:rPr>
          <w:rFonts w:ascii="Calibri" w:hAnsiTheme="majorHAnsi"/>
          <w:sz w:val="22"/>
        </w:rPr>
        <w:t>Tuberc</w:t>
      </w:r>
      <w:proofErr w:type="spellEnd"/>
      <w:r w:rsidRPr="00475F01">
        <w:rPr>
          <w:rFonts w:ascii="Calibri" w:hAnsiTheme="majorHAnsi"/>
          <w:sz w:val="22"/>
        </w:rPr>
        <w:t xml:space="preserve"> Lung Dis Off J </w:t>
      </w:r>
      <w:proofErr w:type="spellStart"/>
      <w:r w:rsidRPr="00475F01">
        <w:rPr>
          <w:rFonts w:ascii="Calibri" w:hAnsiTheme="majorHAnsi"/>
          <w:sz w:val="22"/>
        </w:rPr>
        <w:t>Int</w:t>
      </w:r>
      <w:proofErr w:type="spellEnd"/>
      <w:r w:rsidRPr="00475F01">
        <w:rPr>
          <w:rFonts w:ascii="Calibri" w:hAnsiTheme="majorHAnsi"/>
          <w:sz w:val="22"/>
        </w:rPr>
        <w:t xml:space="preserve"> Union </w:t>
      </w:r>
      <w:proofErr w:type="spellStart"/>
      <w:r w:rsidRPr="00475F01">
        <w:rPr>
          <w:rFonts w:ascii="Calibri" w:hAnsiTheme="majorHAnsi"/>
          <w:sz w:val="22"/>
        </w:rPr>
        <w:t>Tuberc</w:t>
      </w:r>
      <w:proofErr w:type="spellEnd"/>
      <w:r w:rsidRPr="00475F01">
        <w:rPr>
          <w:rFonts w:ascii="Calibri" w:hAnsiTheme="majorHAnsi"/>
          <w:sz w:val="22"/>
        </w:rPr>
        <w:t xml:space="preserve"> Lung Dis 2014</w:t>
      </w:r>
      <w:proofErr w:type="gramStart"/>
      <w:r w:rsidRPr="00475F01">
        <w:rPr>
          <w:rFonts w:ascii="Calibri" w:hAnsiTheme="majorHAnsi"/>
          <w:sz w:val="22"/>
        </w:rPr>
        <w:t>;18</w:t>
      </w:r>
      <w:proofErr w:type="gramEnd"/>
      <w:r w:rsidRPr="00475F01">
        <w:rPr>
          <w:rFonts w:ascii="Calibri" w:hAnsiTheme="majorHAnsi"/>
          <w:sz w:val="22"/>
        </w:rPr>
        <w:t xml:space="preserve">(3):255–66. </w:t>
      </w:r>
    </w:p>
    <w:p w14:paraId="6A247486"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6. </w:t>
      </w:r>
      <w:r w:rsidRPr="00475F01">
        <w:rPr>
          <w:rFonts w:ascii="Calibri" w:hAnsiTheme="majorHAnsi"/>
          <w:sz w:val="22"/>
        </w:rPr>
        <w:tab/>
        <w:t xml:space="preserve">Kapoor SK, Raman AV, </w:t>
      </w:r>
      <w:proofErr w:type="spellStart"/>
      <w:r w:rsidRPr="00475F01">
        <w:rPr>
          <w:rFonts w:ascii="Calibri" w:hAnsiTheme="majorHAnsi"/>
          <w:sz w:val="22"/>
        </w:rPr>
        <w:t>Sachdeva</w:t>
      </w:r>
      <w:proofErr w:type="spellEnd"/>
      <w:r w:rsidRPr="00475F01">
        <w:rPr>
          <w:rFonts w:ascii="Calibri" w:hAnsiTheme="majorHAnsi"/>
          <w:sz w:val="22"/>
        </w:rPr>
        <w:t xml:space="preserve"> KS, </w:t>
      </w:r>
      <w:proofErr w:type="spellStart"/>
      <w:r w:rsidRPr="00475F01">
        <w:rPr>
          <w:rFonts w:ascii="Calibri" w:hAnsiTheme="majorHAnsi"/>
          <w:sz w:val="22"/>
        </w:rPr>
        <w:t>Satyanarayana</w:t>
      </w:r>
      <w:proofErr w:type="spellEnd"/>
      <w:r w:rsidRPr="00475F01">
        <w:rPr>
          <w:rFonts w:ascii="Calibri" w:hAnsiTheme="majorHAnsi"/>
          <w:sz w:val="22"/>
        </w:rPr>
        <w:t xml:space="preserve"> S. </w:t>
      </w:r>
      <w:proofErr w:type="gramStart"/>
      <w:r w:rsidRPr="00475F01">
        <w:rPr>
          <w:rFonts w:ascii="Calibri" w:hAnsiTheme="majorHAnsi"/>
          <w:sz w:val="22"/>
        </w:rPr>
        <w:t>How</w:t>
      </w:r>
      <w:proofErr w:type="gramEnd"/>
      <w:r w:rsidRPr="00475F01">
        <w:rPr>
          <w:rFonts w:ascii="Calibri" w:hAnsiTheme="majorHAnsi"/>
          <w:sz w:val="22"/>
        </w:rPr>
        <w:t xml:space="preserve"> did the TB patients reach DOTS services in Delhi? </w:t>
      </w:r>
      <w:proofErr w:type="gramStart"/>
      <w:r w:rsidRPr="00475F01">
        <w:rPr>
          <w:rFonts w:ascii="Calibri" w:hAnsiTheme="majorHAnsi"/>
          <w:sz w:val="22"/>
        </w:rPr>
        <w:t>A study of patient treatment seeking behavior.</w:t>
      </w:r>
      <w:proofErr w:type="gramEnd"/>
      <w:r w:rsidRPr="00475F01">
        <w:rPr>
          <w:rFonts w:ascii="Calibri" w:hAnsiTheme="majorHAnsi"/>
          <w:sz w:val="22"/>
        </w:rPr>
        <w:t xml:space="preserve"> </w:t>
      </w:r>
      <w:proofErr w:type="spellStart"/>
      <w:r w:rsidRPr="00475F01">
        <w:rPr>
          <w:rFonts w:ascii="Calibri" w:hAnsiTheme="majorHAnsi"/>
          <w:sz w:val="22"/>
        </w:rPr>
        <w:t>PloS</w:t>
      </w:r>
      <w:proofErr w:type="spellEnd"/>
      <w:r w:rsidRPr="00475F01">
        <w:rPr>
          <w:rFonts w:ascii="Calibri" w:hAnsiTheme="majorHAnsi"/>
          <w:sz w:val="22"/>
        </w:rPr>
        <w:t xml:space="preserve"> One 2012</w:t>
      </w:r>
      <w:proofErr w:type="gramStart"/>
      <w:r w:rsidRPr="00475F01">
        <w:rPr>
          <w:rFonts w:ascii="Calibri" w:hAnsiTheme="majorHAnsi"/>
          <w:sz w:val="22"/>
        </w:rPr>
        <w:t>;7</w:t>
      </w:r>
      <w:proofErr w:type="gramEnd"/>
      <w:r w:rsidRPr="00475F01">
        <w:rPr>
          <w:rFonts w:ascii="Calibri" w:hAnsiTheme="majorHAnsi"/>
          <w:sz w:val="22"/>
        </w:rPr>
        <w:t xml:space="preserve">(8):e42458. </w:t>
      </w:r>
    </w:p>
    <w:p w14:paraId="139729AD"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7. </w:t>
      </w:r>
      <w:r w:rsidRPr="00475F01">
        <w:rPr>
          <w:rFonts w:ascii="Calibri" w:hAnsiTheme="majorHAnsi"/>
          <w:sz w:val="22"/>
        </w:rPr>
        <w:tab/>
        <w:t xml:space="preserve">Charles N, Thomas B, Watson B, </w:t>
      </w:r>
      <w:proofErr w:type="spellStart"/>
      <w:r w:rsidRPr="00475F01">
        <w:rPr>
          <w:rFonts w:ascii="Calibri" w:hAnsiTheme="majorHAnsi"/>
          <w:sz w:val="22"/>
        </w:rPr>
        <w:t>Sakthivel</w:t>
      </w:r>
      <w:proofErr w:type="spellEnd"/>
      <w:r w:rsidRPr="00475F01">
        <w:rPr>
          <w:rFonts w:ascii="Calibri" w:hAnsiTheme="majorHAnsi"/>
          <w:sz w:val="22"/>
        </w:rPr>
        <w:t xml:space="preserve"> MR, </w:t>
      </w:r>
      <w:proofErr w:type="spellStart"/>
      <w:r w:rsidRPr="00475F01">
        <w:rPr>
          <w:rFonts w:ascii="Calibri" w:hAnsiTheme="majorHAnsi"/>
          <w:sz w:val="22"/>
        </w:rPr>
        <w:t>Chandrasekeran</w:t>
      </w:r>
      <w:proofErr w:type="spellEnd"/>
      <w:r w:rsidRPr="00475F01">
        <w:rPr>
          <w:rFonts w:ascii="Calibri" w:hAnsiTheme="majorHAnsi"/>
          <w:sz w:val="22"/>
        </w:rPr>
        <w:t xml:space="preserve"> V, Wares F. Care seeking behavior of chest symptomatics: a community based study done in South India after the implementation of the RNTCP. </w:t>
      </w:r>
      <w:proofErr w:type="spellStart"/>
      <w:r w:rsidRPr="00475F01">
        <w:rPr>
          <w:rFonts w:ascii="Calibri" w:hAnsiTheme="majorHAnsi"/>
          <w:sz w:val="22"/>
        </w:rPr>
        <w:t>PloS</w:t>
      </w:r>
      <w:proofErr w:type="spellEnd"/>
      <w:r w:rsidRPr="00475F01">
        <w:rPr>
          <w:rFonts w:ascii="Calibri" w:hAnsiTheme="majorHAnsi"/>
          <w:sz w:val="22"/>
        </w:rPr>
        <w:t xml:space="preserve"> One 2010</w:t>
      </w:r>
      <w:proofErr w:type="gramStart"/>
      <w:r w:rsidRPr="00475F01">
        <w:rPr>
          <w:rFonts w:ascii="Calibri" w:hAnsiTheme="majorHAnsi"/>
          <w:sz w:val="22"/>
        </w:rPr>
        <w:t>;5</w:t>
      </w:r>
      <w:proofErr w:type="gramEnd"/>
      <w:r w:rsidRPr="00475F01">
        <w:rPr>
          <w:rFonts w:ascii="Calibri" w:hAnsiTheme="majorHAnsi"/>
          <w:sz w:val="22"/>
        </w:rPr>
        <w:t xml:space="preserve">(9):10.1371/journal.pone.0012379. </w:t>
      </w:r>
    </w:p>
    <w:p w14:paraId="29268207"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8. </w:t>
      </w:r>
      <w:r w:rsidRPr="00475F01">
        <w:rPr>
          <w:rFonts w:ascii="Calibri" w:hAnsiTheme="majorHAnsi"/>
          <w:sz w:val="22"/>
        </w:rPr>
        <w:tab/>
        <w:t xml:space="preserve">Small PM. Strengthening laboratory services for today and tomorrow. Plenary Lecture given during the 38th Union World Lung Conference on Lung Health, Cape Town, South Africa, 8-12 November 2007. </w:t>
      </w:r>
      <w:proofErr w:type="spellStart"/>
      <w:r w:rsidRPr="00475F01">
        <w:rPr>
          <w:rFonts w:ascii="Calibri" w:hAnsiTheme="majorHAnsi"/>
          <w:sz w:val="22"/>
        </w:rPr>
        <w:t>Int</w:t>
      </w:r>
      <w:proofErr w:type="spellEnd"/>
      <w:r w:rsidRPr="00475F01">
        <w:rPr>
          <w:rFonts w:ascii="Calibri" w:hAnsiTheme="majorHAnsi"/>
          <w:sz w:val="22"/>
        </w:rPr>
        <w:t xml:space="preserve"> J </w:t>
      </w:r>
      <w:proofErr w:type="spellStart"/>
      <w:r w:rsidRPr="00475F01">
        <w:rPr>
          <w:rFonts w:ascii="Calibri" w:hAnsiTheme="majorHAnsi"/>
          <w:sz w:val="22"/>
        </w:rPr>
        <w:t>Tuberc</w:t>
      </w:r>
      <w:proofErr w:type="spellEnd"/>
      <w:r w:rsidRPr="00475F01">
        <w:rPr>
          <w:rFonts w:ascii="Calibri" w:hAnsiTheme="majorHAnsi"/>
          <w:sz w:val="22"/>
        </w:rPr>
        <w:t xml:space="preserve"> Lung Dis Off J </w:t>
      </w:r>
      <w:proofErr w:type="spellStart"/>
      <w:r w:rsidRPr="00475F01">
        <w:rPr>
          <w:rFonts w:ascii="Calibri" w:hAnsiTheme="majorHAnsi"/>
          <w:sz w:val="22"/>
        </w:rPr>
        <w:t>Int</w:t>
      </w:r>
      <w:proofErr w:type="spellEnd"/>
      <w:r w:rsidRPr="00475F01">
        <w:rPr>
          <w:rFonts w:ascii="Calibri" w:hAnsiTheme="majorHAnsi"/>
          <w:sz w:val="22"/>
        </w:rPr>
        <w:t xml:space="preserve"> Union </w:t>
      </w:r>
      <w:proofErr w:type="spellStart"/>
      <w:r w:rsidRPr="00475F01">
        <w:rPr>
          <w:rFonts w:ascii="Calibri" w:hAnsiTheme="majorHAnsi"/>
          <w:sz w:val="22"/>
        </w:rPr>
        <w:t>Tuberc</w:t>
      </w:r>
      <w:proofErr w:type="spellEnd"/>
      <w:r w:rsidRPr="00475F01">
        <w:rPr>
          <w:rFonts w:ascii="Calibri" w:hAnsiTheme="majorHAnsi"/>
          <w:sz w:val="22"/>
        </w:rPr>
        <w:t xml:space="preserve"> Lung Dis 2008</w:t>
      </w:r>
      <w:proofErr w:type="gramStart"/>
      <w:r w:rsidRPr="00475F01">
        <w:rPr>
          <w:rFonts w:ascii="Calibri" w:hAnsiTheme="majorHAnsi"/>
          <w:sz w:val="22"/>
        </w:rPr>
        <w:t>;12</w:t>
      </w:r>
      <w:proofErr w:type="gramEnd"/>
      <w:r w:rsidRPr="00475F01">
        <w:rPr>
          <w:rFonts w:ascii="Calibri" w:hAnsiTheme="majorHAnsi"/>
          <w:sz w:val="22"/>
        </w:rPr>
        <w:t xml:space="preserve">(10):1105–9. </w:t>
      </w:r>
    </w:p>
    <w:p w14:paraId="45571884"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9. </w:t>
      </w:r>
      <w:r w:rsidRPr="00475F01">
        <w:rPr>
          <w:rFonts w:ascii="Calibri" w:hAnsiTheme="majorHAnsi"/>
          <w:sz w:val="22"/>
        </w:rPr>
        <w:tab/>
        <w:t xml:space="preserve">WHO | WHO warns against the use of </w:t>
      </w:r>
      <w:proofErr w:type="gramStart"/>
      <w:r w:rsidRPr="00475F01">
        <w:rPr>
          <w:rFonts w:ascii="Calibri" w:hAnsiTheme="majorHAnsi"/>
          <w:sz w:val="22"/>
        </w:rPr>
        <w:t>inaccurate  blood</w:t>
      </w:r>
      <w:proofErr w:type="gramEnd"/>
      <w:r w:rsidRPr="00475F01">
        <w:rPr>
          <w:rFonts w:ascii="Calibri" w:hAnsiTheme="majorHAnsi"/>
          <w:sz w:val="22"/>
        </w:rPr>
        <w:t xml:space="preserve"> tests for active tuberculosis [Internet]. WHO. [</w:t>
      </w:r>
      <w:proofErr w:type="gramStart"/>
      <w:r w:rsidRPr="00475F01">
        <w:rPr>
          <w:rFonts w:ascii="Calibri" w:hAnsiTheme="majorHAnsi"/>
          <w:sz w:val="22"/>
        </w:rPr>
        <w:t>cited</w:t>
      </w:r>
      <w:proofErr w:type="gramEnd"/>
      <w:r w:rsidRPr="00475F01">
        <w:rPr>
          <w:rFonts w:ascii="Calibri" w:hAnsiTheme="majorHAnsi"/>
          <w:sz w:val="22"/>
        </w:rPr>
        <w:t xml:space="preserve"> 2013 Mar 27];Available from: http://www.who.int/mediacentre/news/releases/2011/tb_20110720/en/</w:t>
      </w:r>
    </w:p>
    <w:p w14:paraId="39544EDA"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10. </w:t>
      </w:r>
      <w:r w:rsidRPr="00475F01">
        <w:rPr>
          <w:rFonts w:ascii="Calibri" w:hAnsiTheme="majorHAnsi"/>
          <w:sz w:val="22"/>
        </w:rPr>
        <w:tab/>
        <w:t xml:space="preserve">Dowdy DW, </w:t>
      </w:r>
      <w:proofErr w:type="spellStart"/>
      <w:r w:rsidRPr="00475F01">
        <w:rPr>
          <w:rFonts w:ascii="Calibri" w:hAnsiTheme="majorHAnsi"/>
          <w:sz w:val="22"/>
        </w:rPr>
        <w:t>Steingart</w:t>
      </w:r>
      <w:proofErr w:type="spellEnd"/>
      <w:r w:rsidRPr="00475F01">
        <w:rPr>
          <w:rFonts w:ascii="Calibri" w:hAnsiTheme="majorHAnsi"/>
          <w:sz w:val="22"/>
        </w:rPr>
        <w:t xml:space="preserve"> KR, </w:t>
      </w:r>
      <w:proofErr w:type="spellStart"/>
      <w:r w:rsidRPr="00475F01">
        <w:rPr>
          <w:rFonts w:ascii="Calibri" w:hAnsiTheme="majorHAnsi"/>
          <w:sz w:val="22"/>
        </w:rPr>
        <w:t>Pai</w:t>
      </w:r>
      <w:proofErr w:type="spellEnd"/>
      <w:r w:rsidRPr="00475F01">
        <w:rPr>
          <w:rFonts w:ascii="Calibri" w:hAnsiTheme="majorHAnsi"/>
          <w:sz w:val="22"/>
        </w:rPr>
        <w:t xml:space="preserve"> M. Serological Testing Versus Other Strategies for Diagnosis of Active Tuberculosis in India: A Cost-Effectiveness Analysis. </w:t>
      </w:r>
      <w:proofErr w:type="spellStart"/>
      <w:r w:rsidRPr="00475F01">
        <w:rPr>
          <w:rFonts w:ascii="Calibri" w:hAnsiTheme="majorHAnsi"/>
          <w:sz w:val="22"/>
        </w:rPr>
        <w:t>PLoS</w:t>
      </w:r>
      <w:proofErr w:type="spellEnd"/>
      <w:r w:rsidRPr="00475F01">
        <w:rPr>
          <w:rFonts w:ascii="Calibri" w:hAnsiTheme="majorHAnsi"/>
          <w:sz w:val="22"/>
        </w:rPr>
        <w:t xml:space="preserve"> Med [Internet] 2011 [cited 2013 Mar 27];8(8)</w:t>
      </w:r>
      <w:proofErr w:type="gramStart"/>
      <w:r w:rsidRPr="00475F01">
        <w:rPr>
          <w:rFonts w:ascii="Calibri" w:hAnsiTheme="majorHAnsi"/>
          <w:sz w:val="22"/>
        </w:rPr>
        <w:t>:e1001074</w:t>
      </w:r>
      <w:proofErr w:type="gramEnd"/>
      <w:r w:rsidRPr="00475F01">
        <w:rPr>
          <w:rFonts w:ascii="Calibri" w:hAnsiTheme="majorHAnsi"/>
          <w:sz w:val="22"/>
        </w:rPr>
        <w:t>. Available from: http://dx.doi.org/10.1371/journal.pmed.1001074</w:t>
      </w:r>
    </w:p>
    <w:p w14:paraId="7261E54C"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11. </w:t>
      </w:r>
      <w:r w:rsidRPr="00475F01">
        <w:rPr>
          <w:rFonts w:ascii="Calibri" w:hAnsiTheme="majorHAnsi"/>
          <w:sz w:val="22"/>
        </w:rPr>
        <w:tab/>
      </w:r>
      <w:proofErr w:type="spellStart"/>
      <w:r w:rsidRPr="00475F01">
        <w:rPr>
          <w:rFonts w:ascii="Calibri" w:hAnsiTheme="majorHAnsi"/>
          <w:sz w:val="22"/>
        </w:rPr>
        <w:t>Udwadia</w:t>
      </w:r>
      <w:proofErr w:type="spellEnd"/>
      <w:r w:rsidRPr="00475F01">
        <w:rPr>
          <w:rFonts w:ascii="Calibri" w:hAnsiTheme="majorHAnsi"/>
          <w:sz w:val="22"/>
        </w:rPr>
        <w:t xml:space="preserve"> ZF, Pinto LM, </w:t>
      </w:r>
      <w:proofErr w:type="spellStart"/>
      <w:r w:rsidRPr="00475F01">
        <w:rPr>
          <w:rFonts w:ascii="Calibri" w:hAnsiTheme="majorHAnsi"/>
          <w:sz w:val="22"/>
        </w:rPr>
        <w:t>Uplekar</w:t>
      </w:r>
      <w:proofErr w:type="spellEnd"/>
      <w:r w:rsidRPr="00475F01">
        <w:rPr>
          <w:rFonts w:ascii="Calibri" w:hAnsiTheme="majorHAnsi"/>
          <w:sz w:val="22"/>
        </w:rPr>
        <w:t xml:space="preserve"> MW. Tuberculosis Management by Private Practitioners in Mumbai, India: Has Anything Changed in Two Decades? </w:t>
      </w:r>
      <w:proofErr w:type="spellStart"/>
      <w:r w:rsidRPr="00475F01">
        <w:rPr>
          <w:rFonts w:ascii="Calibri" w:hAnsiTheme="majorHAnsi"/>
          <w:sz w:val="22"/>
        </w:rPr>
        <w:t>PLoS</w:t>
      </w:r>
      <w:proofErr w:type="spellEnd"/>
      <w:r w:rsidRPr="00475F01">
        <w:rPr>
          <w:rFonts w:ascii="Calibri" w:hAnsiTheme="majorHAnsi"/>
          <w:sz w:val="22"/>
        </w:rPr>
        <w:t xml:space="preserve"> ONE [Internet] 2010 [cited 2013 Mar 27]</w:t>
      </w:r>
      <w:proofErr w:type="gramStart"/>
      <w:r w:rsidRPr="00475F01">
        <w:rPr>
          <w:rFonts w:ascii="Calibri" w:hAnsiTheme="majorHAnsi"/>
          <w:sz w:val="22"/>
        </w:rPr>
        <w:t>;5</w:t>
      </w:r>
      <w:proofErr w:type="gramEnd"/>
      <w:r w:rsidRPr="00475F01">
        <w:rPr>
          <w:rFonts w:ascii="Calibri" w:hAnsiTheme="majorHAnsi"/>
          <w:sz w:val="22"/>
        </w:rPr>
        <w:t>(8):e12023. Available from: http://dx.doi.org/10.1371/journal.pone.0012023</w:t>
      </w:r>
    </w:p>
    <w:p w14:paraId="30A6883A"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12. </w:t>
      </w:r>
      <w:r w:rsidRPr="00475F01">
        <w:rPr>
          <w:rFonts w:ascii="Calibri" w:hAnsiTheme="majorHAnsi"/>
          <w:sz w:val="22"/>
        </w:rPr>
        <w:tab/>
      </w:r>
      <w:proofErr w:type="spellStart"/>
      <w:r w:rsidRPr="00475F01">
        <w:rPr>
          <w:rFonts w:ascii="Calibri" w:hAnsiTheme="majorHAnsi"/>
          <w:sz w:val="22"/>
        </w:rPr>
        <w:t>Pai</w:t>
      </w:r>
      <w:proofErr w:type="spellEnd"/>
      <w:r w:rsidRPr="00475F01">
        <w:rPr>
          <w:rFonts w:ascii="Calibri" w:hAnsiTheme="majorHAnsi"/>
          <w:sz w:val="22"/>
        </w:rPr>
        <w:t xml:space="preserve"> M. Tuberculosis Control in India: Time to get dangerously ambitious? </w:t>
      </w:r>
      <w:proofErr w:type="spellStart"/>
      <w:r w:rsidRPr="00475F01">
        <w:rPr>
          <w:rFonts w:ascii="Calibri" w:hAnsiTheme="majorHAnsi"/>
          <w:sz w:val="22"/>
        </w:rPr>
        <w:t>Natl</w:t>
      </w:r>
      <w:proofErr w:type="spellEnd"/>
      <w:r w:rsidRPr="00475F01">
        <w:rPr>
          <w:rFonts w:ascii="Calibri" w:hAnsiTheme="majorHAnsi"/>
          <w:sz w:val="22"/>
        </w:rPr>
        <w:t xml:space="preserve"> Med J India [Internet] 2011</w:t>
      </w:r>
      <w:proofErr w:type="gramStart"/>
      <w:r w:rsidRPr="00475F01">
        <w:rPr>
          <w:rFonts w:ascii="Calibri" w:hAnsiTheme="majorHAnsi"/>
          <w:sz w:val="22"/>
        </w:rPr>
        <w:t>;24</w:t>
      </w:r>
      <w:proofErr w:type="gramEnd"/>
      <w:r w:rsidRPr="00475F01">
        <w:rPr>
          <w:rFonts w:ascii="Calibri" w:hAnsiTheme="majorHAnsi"/>
          <w:sz w:val="22"/>
        </w:rPr>
        <w:t>(2):65–8. Available from: http://www.nmji.in/archives/Volume-24/Issue-2/Editorial-I.pdf</w:t>
      </w:r>
    </w:p>
    <w:p w14:paraId="7FC4D708"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13. </w:t>
      </w:r>
      <w:r w:rsidRPr="00475F01">
        <w:rPr>
          <w:rFonts w:ascii="Calibri" w:hAnsiTheme="majorHAnsi"/>
          <w:sz w:val="22"/>
        </w:rPr>
        <w:tab/>
        <w:t xml:space="preserve">Lin H-H, Langley I, </w:t>
      </w:r>
      <w:proofErr w:type="spellStart"/>
      <w:r w:rsidRPr="00475F01">
        <w:rPr>
          <w:rFonts w:ascii="Calibri" w:hAnsiTheme="majorHAnsi"/>
          <w:sz w:val="22"/>
        </w:rPr>
        <w:t>Mwenda</w:t>
      </w:r>
      <w:proofErr w:type="spellEnd"/>
      <w:r w:rsidRPr="00475F01">
        <w:rPr>
          <w:rFonts w:ascii="Calibri" w:hAnsiTheme="majorHAnsi"/>
          <w:sz w:val="22"/>
        </w:rPr>
        <w:t xml:space="preserve"> R, et al. A </w:t>
      </w:r>
      <w:proofErr w:type="spellStart"/>
      <w:r w:rsidRPr="00475F01">
        <w:rPr>
          <w:rFonts w:ascii="Calibri" w:hAnsiTheme="majorHAnsi"/>
          <w:sz w:val="22"/>
        </w:rPr>
        <w:t>modelling</w:t>
      </w:r>
      <w:proofErr w:type="spellEnd"/>
      <w:r w:rsidRPr="00475F01">
        <w:rPr>
          <w:rFonts w:ascii="Calibri" w:hAnsiTheme="majorHAnsi"/>
          <w:sz w:val="22"/>
        </w:rPr>
        <w:t xml:space="preserve"> framework to support the selection and implementation of new tuberculosis diagnostic tools [State of the art series. Operational research. </w:t>
      </w:r>
      <w:proofErr w:type="gramStart"/>
      <w:r w:rsidRPr="00475F01">
        <w:rPr>
          <w:rFonts w:ascii="Calibri" w:hAnsiTheme="majorHAnsi"/>
          <w:sz w:val="22"/>
        </w:rPr>
        <w:t>Number 8 in the series].</w:t>
      </w:r>
      <w:proofErr w:type="gramEnd"/>
      <w:r w:rsidRPr="00475F01">
        <w:rPr>
          <w:rFonts w:ascii="Calibri" w:hAnsiTheme="majorHAnsi"/>
          <w:sz w:val="22"/>
        </w:rPr>
        <w:t xml:space="preserve"> </w:t>
      </w:r>
      <w:proofErr w:type="spellStart"/>
      <w:r w:rsidRPr="00475F01">
        <w:rPr>
          <w:rFonts w:ascii="Calibri" w:hAnsiTheme="majorHAnsi"/>
          <w:sz w:val="22"/>
        </w:rPr>
        <w:t>Int</w:t>
      </w:r>
      <w:proofErr w:type="spellEnd"/>
      <w:r w:rsidRPr="00475F01">
        <w:rPr>
          <w:rFonts w:ascii="Calibri" w:hAnsiTheme="majorHAnsi"/>
          <w:sz w:val="22"/>
        </w:rPr>
        <w:t xml:space="preserve"> J </w:t>
      </w:r>
      <w:proofErr w:type="spellStart"/>
      <w:r w:rsidRPr="00475F01">
        <w:rPr>
          <w:rFonts w:ascii="Calibri" w:hAnsiTheme="majorHAnsi"/>
          <w:sz w:val="22"/>
        </w:rPr>
        <w:t>Tuberc</w:t>
      </w:r>
      <w:proofErr w:type="spellEnd"/>
      <w:r w:rsidRPr="00475F01">
        <w:rPr>
          <w:rFonts w:ascii="Calibri" w:hAnsiTheme="majorHAnsi"/>
          <w:sz w:val="22"/>
        </w:rPr>
        <w:t xml:space="preserve"> Lung Dis 2011</w:t>
      </w:r>
      <w:proofErr w:type="gramStart"/>
      <w:r w:rsidRPr="00475F01">
        <w:rPr>
          <w:rFonts w:ascii="Calibri" w:hAnsiTheme="majorHAnsi"/>
          <w:sz w:val="22"/>
        </w:rPr>
        <w:t>;15</w:t>
      </w:r>
      <w:proofErr w:type="gramEnd"/>
      <w:r w:rsidRPr="00475F01">
        <w:rPr>
          <w:rFonts w:ascii="Calibri" w:hAnsiTheme="majorHAnsi"/>
          <w:sz w:val="22"/>
        </w:rPr>
        <w:t xml:space="preserve">(8):996–1004. </w:t>
      </w:r>
    </w:p>
    <w:p w14:paraId="3D7A566D"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14. </w:t>
      </w:r>
      <w:r w:rsidRPr="00475F01">
        <w:rPr>
          <w:rFonts w:ascii="Calibri" w:hAnsiTheme="majorHAnsi"/>
          <w:sz w:val="22"/>
        </w:rPr>
        <w:tab/>
      </w:r>
      <w:proofErr w:type="spellStart"/>
      <w:r w:rsidRPr="00475F01">
        <w:rPr>
          <w:rFonts w:ascii="Calibri" w:hAnsiTheme="majorHAnsi"/>
          <w:sz w:val="22"/>
        </w:rPr>
        <w:t>Cobelens</w:t>
      </w:r>
      <w:proofErr w:type="spellEnd"/>
      <w:r w:rsidRPr="00475F01">
        <w:rPr>
          <w:rFonts w:ascii="Calibri" w:hAnsiTheme="majorHAnsi"/>
          <w:sz w:val="22"/>
        </w:rPr>
        <w:t xml:space="preserve"> F, Hof S van den, </w:t>
      </w:r>
      <w:proofErr w:type="spellStart"/>
      <w:r w:rsidRPr="00475F01">
        <w:rPr>
          <w:rFonts w:ascii="Calibri" w:hAnsiTheme="majorHAnsi"/>
          <w:sz w:val="22"/>
        </w:rPr>
        <w:t>Pai</w:t>
      </w:r>
      <w:proofErr w:type="spellEnd"/>
      <w:r w:rsidRPr="00475F01">
        <w:rPr>
          <w:rFonts w:ascii="Calibri" w:hAnsiTheme="majorHAnsi"/>
          <w:sz w:val="22"/>
        </w:rPr>
        <w:t xml:space="preserve"> M, Squire SB, Ramsay A, </w:t>
      </w:r>
      <w:proofErr w:type="spellStart"/>
      <w:r w:rsidRPr="00475F01">
        <w:rPr>
          <w:rFonts w:ascii="Calibri" w:hAnsiTheme="majorHAnsi"/>
          <w:sz w:val="22"/>
        </w:rPr>
        <w:t>Kimerling</w:t>
      </w:r>
      <w:proofErr w:type="spellEnd"/>
      <w:r w:rsidRPr="00475F01">
        <w:rPr>
          <w:rFonts w:ascii="Calibri" w:hAnsiTheme="majorHAnsi"/>
          <w:sz w:val="22"/>
        </w:rPr>
        <w:t xml:space="preserve"> ME. Which New Diagnostics for Tuberculosis, and When? J Infect Dis [Internet] 2012 [cited 2013 Oct 3]</w:t>
      </w:r>
      <w:proofErr w:type="gramStart"/>
      <w:r w:rsidRPr="00475F01">
        <w:rPr>
          <w:rFonts w:ascii="Calibri" w:hAnsiTheme="majorHAnsi"/>
          <w:sz w:val="22"/>
        </w:rPr>
        <w:t>;205</w:t>
      </w:r>
      <w:proofErr w:type="gramEnd"/>
      <w:r w:rsidRPr="00475F01">
        <w:rPr>
          <w:rFonts w:ascii="Calibri" w:hAnsiTheme="majorHAnsi"/>
          <w:sz w:val="22"/>
        </w:rPr>
        <w:t>(</w:t>
      </w:r>
      <w:proofErr w:type="spellStart"/>
      <w:r w:rsidRPr="00475F01">
        <w:rPr>
          <w:rFonts w:ascii="Calibri" w:hAnsiTheme="majorHAnsi"/>
          <w:sz w:val="22"/>
        </w:rPr>
        <w:t>suppl</w:t>
      </w:r>
      <w:proofErr w:type="spellEnd"/>
      <w:r w:rsidRPr="00475F01">
        <w:rPr>
          <w:rFonts w:ascii="Calibri" w:hAnsiTheme="majorHAnsi"/>
          <w:sz w:val="22"/>
        </w:rPr>
        <w:t xml:space="preserve"> 2):S191–8. Available from: http://jid.oxfordjournals.org/content/205/suppl_2/S191</w:t>
      </w:r>
    </w:p>
    <w:p w14:paraId="19526BA4"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15. </w:t>
      </w:r>
      <w:r w:rsidRPr="00475F01">
        <w:rPr>
          <w:rFonts w:ascii="Calibri" w:hAnsiTheme="majorHAnsi"/>
          <w:sz w:val="22"/>
        </w:rPr>
        <w:tab/>
        <w:t xml:space="preserve">Central TB Division, Directorate General of Health Services. </w:t>
      </w:r>
      <w:proofErr w:type="gramStart"/>
      <w:r w:rsidRPr="00475F01">
        <w:rPr>
          <w:rFonts w:ascii="Calibri" w:hAnsiTheme="majorHAnsi"/>
          <w:sz w:val="22"/>
        </w:rPr>
        <w:t>TB India 2014, Revised National TB Control Programme, Annual Status Report [Internet].</w:t>
      </w:r>
      <w:proofErr w:type="gramEnd"/>
      <w:r w:rsidRPr="00475F01">
        <w:rPr>
          <w:rFonts w:ascii="Calibri" w:hAnsiTheme="majorHAnsi"/>
          <w:sz w:val="22"/>
        </w:rPr>
        <w:t xml:space="preserve"> New Delhi, India: Central TB Division, Directorate General of Health Services, Ministry of Health and Family Welfare; 2014. Available from: http://www.tbcindia.nic.in/pdfs/TB%20INDIA%202014.pdf</w:t>
      </w:r>
    </w:p>
    <w:p w14:paraId="09F83677"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16. </w:t>
      </w:r>
      <w:r w:rsidRPr="00475F01">
        <w:rPr>
          <w:rFonts w:ascii="Calibri" w:hAnsiTheme="majorHAnsi"/>
          <w:sz w:val="22"/>
        </w:rPr>
        <w:tab/>
        <w:t>FlexDx: Xpert Scale-Up, A user-friendly open source transmission model of TB [Internet]. Baltimore, MD, USA: Johns Hopkins Bloomberg School of Public Health; 2014 [cited 2014 Sep 22]. Available from: https://flexdx2.modeltb.org</w:t>
      </w:r>
    </w:p>
    <w:p w14:paraId="124E3C70"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17. </w:t>
      </w:r>
      <w:r w:rsidRPr="00475F01">
        <w:rPr>
          <w:rFonts w:ascii="Calibri" w:hAnsiTheme="majorHAnsi"/>
          <w:sz w:val="22"/>
        </w:rPr>
        <w:tab/>
        <w:t xml:space="preserve">Dowdy DW, Andrews JR, Dodd PJ, Gilman RH. </w:t>
      </w:r>
      <w:proofErr w:type="gramStart"/>
      <w:r w:rsidRPr="00475F01">
        <w:rPr>
          <w:rFonts w:ascii="Calibri" w:hAnsiTheme="majorHAnsi"/>
          <w:sz w:val="22"/>
        </w:rPr>
        <w:t>A user-friendly, open-source tool to project impact and cost of diagnostic tests for tuberculosis.</w:t>
      </w:r>
      <w:proofErr w:type="gramEnd"/>
      <w:r w:rsidRPr="00475F01">
        <w:rPr>
          <w:rFonts w:ascii="Calibri" w:hAnsiTheme="majorHAnsi"/>
          <w:sz w:val="22"/>
        </w:rPr>
        <w:t xml:space="preserve"> </w:t>
      </w:r>
      <w:proofErr w:type="spellStart"/>
      <w:proofErr w:type="gramStart"/>
      <w:r w:rsidRPr="00475F01">
        <w:rPr>
          <w:rFonts w:ascii="Calibri" w:hAnsiTheme="majorHAnsi"/>
          <w:sz w:val="22"/>
        </w:rPr>
        <w:t>eLife</w:t>
      </w:r>
      <w:proofErr w:type="spellEnd"/>
      <w:proofErr w:type="gramEnd"/>
      <w:r w:rsidRPr="00475F01">
        <w:rPr>
          <w:rFonts w:ascii="Calibri" w:hAnsiTheme="majorHAnsi"/>
          <w:sz w:val="22"/>
        </w:rPr>
        <w:t xml:space="preserve"> [Internet] 2014 [cited 2014 Sep 22];e02565. Available from: http://elifesciences.org/content/early/2014/06/04/eLife.02565</w:t>
      </w:r>
    </w:p>
    <w:p w14:paraId="5E7159EB"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18. </w:t>
      </w:r>
      <w:r w:rsidRPr="00475F01">
        <w:rPr>
          <w:rFonts w:ascii="Calibri" w:hAnsiTheme="majorHAnsi"/>
          <w:sz w:val="22"/>
        </w:rPr>
        <w:tab/>
        <w:t xml:space="preserve">Boehme CC, </w:t>
      </w:r>
      <w:proofErr w:type="spellStart"/>
      <w:r w:rsidRPr="00475F01">
        <w:rPr>
          <w:rFonts w:ascii="Calibri" w:hAnsiTheme="majorHAnsi"/>
          <w:sz w:val="22"/>
        </w:rPr>
        <w:t>Nicol</w:t>
      </w:r>
      <w:proofErr w:type="spellEnd"/>
      <w:r w:rsidRPr="00475F01">
        <w:rPr>
          <w:rFonts w:ascii="Calibri" w:hAnsiTheme="majorHAnsi"/>
          <w:sz w:val="22"/>
        </w:rPr>
        <w:t xml:space="preserve"> MP, </w:t>
      </w:r>
      <w:proofErr w:type="spellStart"/>
      <w:r w:rsidRPr="00475F01">
        <w:rPr>
          <w:rFonts w:ascii="Calibri" w:hAnsiTheme="majorHAnsi"/>
          <w:sz w:val="22"/>
        </w:rPr>
        <w:t>Nabeta</w:t>
      </w:r>
      <w:proofErr w:type="spellEnd"/>
      <w:r w:rsidRPr="00475F01">
        <w:rPr>
          <w:rFonts w:ascii="Calibri" w:hAnsiTheme="majorHAnsi"/>
          <w:sz w:val="22"/>
        </w:rPr>
        <w:t xml:space="preserve"> P, et al. Feasibility, diagnostic accuracy, and effectiveness of </w:t>
      </w:r>
      <w:proofErr w:type="spellStart"/>
      <w:r w:rsidRPr="00475F01">
        <w:rPr>
          <w:rFonts w:ascii="Calibri" w:hAnsiTheme="majorHAnsi"/>
          <w:sz w:val="22"/>
        </w:rPr>
        <w:t>decentralised</w:t>
      </w:r>
      <w:proofErr w:type="spellEnd"/>
      <w:r w:rsidRPr="00475F01">
        <w:rPr>
          <w:rFonts w:ascii="Calibri" w:hAnsiTheme="majorHAnsi"/>
          <w:sz w:val="22"/>
        </w:rPr>
        <w:t xml:space="preserve"> use of the Xpert MTB/RIF test for diagnosis of tuberculosis and multidrug resistance: a </w:t>
      </w:r>
      <w:proofErr w:type="spellStart"/>
      <w:r w:rsidRPr="00475F01">
        <w:rPr>
          <w:rFonts w:ascii="Calibri" w:hAnsiTheme="majorHAnsi"/>
          <w:sz w:val="22"/>
        </w:rPr>
        <w:t>multicentre</w:t>
      </w:r>
      <w:proofErr w:type="spellEnd"/>
      <w:r w:rsidRPr="00475F01">
        <w:rPr>
          <w:rFonts w:ascii="Calibri" w:hAnsiTheme="majorHAnsi"/>
          <w:sz w:val="22"/>
        </w:rPr>
        <w:t xml:space="preserve"> implementation study. Lancet [Internet] 2011</w:t>
      </w:r>
      <w:proofErr w:type="gramStart"/>
      <w:r w:rsidRPr="00475F01">
        <w:rPr>
          <w:rFonts w:ascii="Calibri" w:hAnsiTheme="majorHAnsi"/>
          <w:sz w:val="22"/>
        </w:rPr>
        <w:t>;377:1495</w:t>
      </w:r>
      <w:proofErr w:type="gramEnd"/>
      <w:r w:rsidRPr="00475F01">
        <w:rPr>
          <w:rFonts w:ascii="Calibri" w:hAnsiTheme="majorHAnsi"/>
          <w:sz w:val="22"/>
        </w:rPr>
        <w:t>–505. Available from: http://www.ncbi.nlm.nih.gov/pubmed/21507477</w:t>
      </w:r>
    </w:p>
    <w:p w14:paraId="3D938648"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19. </w:t>
      </w:r>
      <w:r w:rsidRPr="00475F01">
        <w:rPr>
          <w:rFonts w:ascii="Calibri" w:hAnsiTheme="majorHAnsi"/>
          <w:sz w:val="22"/>
        </w:rPr>
        <w:tab/>
        <w:t xml:space="preserve">Western Cape Government Department of Health. </w:t>
      </w:r>
      <w:proofErr w:type="gramStart"/>
      <w:r w:rsidRPr="00475F01">
        <w:rPr>
          <w:rFonts w:ascii="Calibri" w:hAnsiTheme="majorHAnsi"/>
          <w:sz w:val="22"/>
        </w:rPr>
        <w:t>Western Cape Provincial Strategic Plan on HIV/AIDS, STIs and TB, 2012-2016 [Internet].</w:t>
      </w:r>
      <w:proofErr w:type="gramEnd"/>
      <w:r w:rsidRPr="00475F01">
        <w:rPr>
          <w:rFonts w:ascii="Calibri" w:hAnsiTheme="majorHAnsi"/>
          <w:sz w:val="22"/>
        </w:rPr>
        <w:t xml:space="preserve"> South Africa: Western Cape Government Department of Health; 2012. Available from: http://www.westerncape.gov.za/assets/departments/health/provincial_strategic_plan_on_hiv_aids_stis_tb_2012_-_2016_-_15_june_2012.pdf</w:t>
      </w:r>
    </w:p>
    <w:p w14:paraId="5F933FF0"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20. </w:t>
      </w:r>
      <w:r w:rsidRPr="00475F01">
        <w:rPr>
          <w:rFonts w:ascii="Calibri" w:hAnsiTheme="majorHAnsi"/>
          <w:sz w:val="22"/>
        </w:rPr>
        <w:tab/>
        <w:t xml:space="preserve">Gupta RK, Lawn SD, </w:t>
      </w:r>
      <w:proofErr w:type="spellStart"/>
      <w:r w:rsidRPr="00475F01">
        <w:rPr>
          <w:rFonts w:ascii="Calibri" w:hAnsiTheme="majorHAnsi"/>
          <w:sz w:val="22"/>
        </w:rPr>
        <w:t>Bekker</w:t>
      </w:r>
      <w:proofErr w:type="spellEnd"/>
      <w:r w:rsidRPr="00475F01">
        <w:rPr>
          <w:rFonts w:ascii="Calibri" w:hAnsiTheme="majorHAnsi"/>
          <w:sz w:val="22"/>
        </w:rPr>
        <w:t xml:space="preserve"> L-G, Caldwell J, Kaplan R, Wood R. Impact of HIV and CD4 count on tuberculosis diagnosis: analysis of citywide data from Cape Town, South Africa. </w:t>
      </w:r>
      <w:proofErr w:type="spellStart"/>
      <w:r w:rsidRPr="00475F01">
        <w:rPr>
          <w:rFonts w:ascii="Calibri" w:hAnsiTheme="majorHAnsi"/>
          <w:sz w:val="22"/>
        </w:rPr>
        <w:t>Int</w:t>
      </w:r>
      <w:proofErr w:type="spellEnd"/>
      <w:r w:rsidRPr="00475F01">
        <w:rPr>
          <w:rFonts w:ascii="Calibri" w:hAnsiTheme="majorHAnsi"/>
          <w:sz w:val="22"/>
        </w:rPr>
        <w:t xml:space="preserve"> J </w:t>
      </w:r>
      <w:proofErr w:type="spellStart"/>
      <w:r w:rsidRPr="00475F01">
        <w:rPr>
          <w:rFonts w:ascii="Calibri" w:hAnsiTheme="majorHAnsi"/>
          <w:sz w:val="22"/>
        </w:rPr>
        <w:t>Tuberc</w:t>
      </w:r>
      <w:proofErr w:type="spellEnd"/>
      <w:r w:rsidRPr="00475F01">
        <w:rPr>
          <w:rFonts w:ascii="Calibri" w:hAnsiTheme="majorHAnsi"/>
          <w:sz w:val="22"/>
        </w:rPr>
        <w:t xml:space="preserve"> Lung Dis Off J </w:t>
      </w:r>
      <w:proofErr w:type="spellStart"/>
      <w:r w:rsidRPr="00475F01">
        <w:rPr>
          <w:rFonts w:ascii="Calibri" w:hAnsiTheme="majorHAnsi"/>
          <w:sz w:val="22"/>
        </w:rPr>
        <w:t>Int</w:t>
      </w:r>
      <w:proofErr w:type="spellEnd"/>
      <w:r w:rsidRPr="00475F01">
        <w:rPr>
          <w:rFonts w:ascii="Calibri" w:hAnsiTheme="majorHAnsi"/>
          <w:sz w:val="22"/>
        </w:rPr>
        <w:t xml:space="preserve"> Union </w:t>
      </w:r>
      <w:proofErr w:type="spellStart"/>
      <w:r w:rsidRPr="00475F01">
        <w:rPr>
          <w:rFonts w:ascii="Calibri" w:hAnsiTheme="majorHAnsi"/>
          <w:sz w:val="22"/>
        </w:rPr>
        <w:t>Tuberc</w:t>
      </w:r>
      <w:proofErr w:type="spellEnd"/>
      <w:r w:rsidRPr="00475F01">
        <w:rPr>
          <w:rFonts w:ascii="Calibri" w:hAnsiTheme="majorHAnsi"/>
          <w:sz w:val="22"/>
        </w:rPr>
        <w:t xml:space="preserve"> Lung Dis [Internet] 2013 [cited 2014 Sep 26]</w:t>
      </w:r>
      <w:proofErr w:type="gramStart"/>
      <w:r w:rsidRPr="00475F01">
        <w:rPr>
          <w:rFonts w:ascii="Calibri" w:hAnsiTheme="majorHAnsi"/>
          <w:sz w:val="22"/>
        </w:rPr>
        <w:t>;17</w:t>
      </w:r>
      <w:proofErr w:type="gramEnd"/>
      <w:r w:rsidRPr="00475F01">
        <w:rPr>
          <w:rFonts w:ascii="Calibri" w:hAnsiTheme="majorHAnsi"/>
          <w:sz w:val="22"/>
        </w:rPr>
        <w:t>(8):1014–22. Available from: http://www.ncbi.nlm.nih.gov/pmc/articles/PMC3990260/</w:t>
      </w:r>
    </w:p>
    <w:p w14:paraId="2F08B47A"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21. </w:t>
      </w:r>
      <w:r w:rsidRPr="00475F01">
        <w:rPr>
          <w:rFonts w:ascii="Calibri" w:hAnsiTheme="majorHAnsi"/>
          <w:sz w:val="22"/>
        </w:rPr>
        <w:tab/>
        <w:t>Meyer-</w:t>
      </w:r>
      <w:proofErr w:type="spellStart"/>
      <w:r w:rsidRPr="00475F01">
        <w:rPr>
          <w:rFonts w:ascii="Calibri" w:hAnsiTheme="majorHAnsi"/>
          <w:sz w:val="22"/>
        </w:rPr>
        <w:t>Rath</w:t>
      </w:r>
      <w:proofErr w:type="spellEnd"/>
      <w:r w:rsidRPr="00475F01">
        <w:rPr>
          <w:rFonts w:ascii="Calibri" w:hAnsiTheme="majorHAnsi"/>
          <w:sz w:val="22"/>
        </w:rPr>
        <w:t xml:space="preserve"> G, </w:t>
      </w:r>
      <w:proofErr w:type="spellStart"/>
      <w:r w:rsidRPr="00475F01">
        <w:rPr>
          <w:rFonts w:ascii="Calibri" w:hAnsiTheme="majorHAnsi"/>
          <w:sz w:val="22"/>
        </w:rPr>
        <w:t>Schnippel</w:t>
      </w:r>
      <w:proofErr w:type="spellEnd"/>
      <w:r w:rsidRPr="00475F01">
        <w:rPr>
          <w:rFonts w:ascii="Calibri" w:hAnsiTheme="majorHAnsi"/>
          <w:sz w:val="22"/>
        </w:rPr>
        <w:t xml:space="preserve"> K, Long L, et al. </w:t>
      </w:r>
      <w:proofErr w:type="gramStart"/>
      <w:r w:rsidRPr="00475F01">
        <w:rPr>
          <w:rFonts w:ascii="Calibri" w:hAnsiTheme="majorHAnsi"/>
          <w:sz w:val="22"/>
        </w:rPr>
        <w:t xml:space="preserve">The Impact and Cost of Scaling up </w:t>
      </w:r>
      <w:proofErr w:type="spellStart"/>
      <w:r w:rsidRPr="00475F01">
        <w:rPr>
          <w:rFonts w:ascii="Calibri" w:hAnsiTheme="majorHAnsi"/>
          <w:sz w:val="22"/>
        </w:rPr>
        <w:t>GeneXpert</w:t>
      </w:r>
      <w:proofErr w:type="spellEnd"/>
      <w:r w:rsidRPr="00475F01">
        <w:rPr>
          <w:rFonts w:ascii="Calibri" w:hAnsiTheme="majorHAnsi"/>
          <w:sz w:val="22"/>
        </w:rPr>
        <w:t xml:space="preserve"> MTB/RIF in South Africa.</w:t>
      </w:r>
      <w:proofErr w:type="gramEnd"/>
      <w:r w:rsidRPr="00475F01">
        <w:rPr>
          <w:rFonts w:ascii="Calibri" w:hAnsiTheme="majorHAnsi"/>
          <w:sz w:val="22"/>
        </w:rPr>
        <w:t xml:space="preserve"> </w:t>
      </w:r>
      <w:proofErr w:type="spellStart"/>
      <w:r w:rsidRPr="00475F01">
        <w:rPr>
          <w:rFonts w:ascii="Calibri" w:hAnsiTheme="majorHAnsi"/>
          <w:sz w:val="22"/>
        </w:rPr>
        <w:t>PLoS</w:t>
      </w:r>
      <w:proofErr w:type="spellEnd"/>
      <w:r w:rsidRPr="00475F01">
        <w:rPr>
          <w:rFonts w:ascii="Calibri" w:hAnsiTheme="majorHAnsi"/>
          <w:sz w:val="22"/>
        </w:rPr>
        <w:t xml:space="preserve"> ONE [Internet] 2012 [cited 2013 Oct 9]</w:t>
      </w:r>
      <w:proofErr w:type="gramStart"/>
      <w:r w:rsidRPr="00475F01">
        <w:rPr>
          <w:rFonts w:ascii="Calibri" w:hAnsiTheme="majorHAnsi"/>
          <w:sz w:val="22"/>
        </w:rPr>
        <w:t>;7</w:t>
      </w:r>
      <w:proofErr w:type="gramEnd"/>
      <w:r w:rsidRPr="00475F01">
        <w:rPr>
          <w:rFonts w:ascii="Calibri" w:hAnsiTheme="majorHAnsi"/>
          <w:sz w:val="22"/>
        </w:rPr>
        <w:t>(5):e36966. Available from: http://dx.doi.org/10.1371/journal.pone.0036966</w:t>
      </w:r>
    </w:p>
    <w:p w14:paraId="7C00816F"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22. </w:t>
      </w:r>
      <w:r w:rsidRPr="00475F01">
        <w:rPr>
          <w:rFonts w:ascii="Calibri" w:hAnsiTheme="majorHAnsi"/>
          <w:sz w:val="22"/>
        </w:rPr>
        <w:tab/>
        <w:t xml:space="preserve">Boehme CC, </w:t>
      </w:r>
      <w:proofErr w:type="spellStart"/>
      <w:r w:rsidRPr="00475F01">
        <w:rPr>
          <w:rFonts w:ascii="Calibri" w:hAnsiTheme="majorHAnsi"/>
          <w:sz w:val="22"/>
        </w:rPr>
        <w:t>Nabeta</w:t>
      </w:r>
      <w:proofErr w:type="spellEnd"/>
      <w:r w:rsidRPr="00475F01">
        <w:rPr>
          <w:rFonts w:ascii="Calibri" w:hAnsiTheme="majorHAnsi"/>
          <w:sz w:val="22"/>
        </w:rPr>
        <w:t xml:space="preserve"> P, </w:t>
      </w:r>
      <w:proofErr w:type="spellStart"/>
      <w:r w:rsidRPr="00475F01">
        <w:rPr>
          <w:rFonts w:ascii="Calibri" w:hAnsiTheme="majorHAnsi"/>
          <w:sz w:val="22"/>
        </w:rPr>
        <w:t>Hillemann</w:t>
      </w:r>
      <w:proofErr w:type="spellEnd"/>
      <w:r w:rsidRPr="00475F01">
        <w:rPr>
          <w:rFonts w:ascii="Calibri" w:hAnsiTheme="majorHAnsi"/>
          <w:sz w:val="22"/>
        </w:rPr>
        <w:t xml:space="preserve"> D, et al. Rapid molecular detection of tuberculosis and rifampin resistance. N </w:t>
      </w:r>
      <w:proofErr w:type="spellStart"/>
      <w:r w:rsidRPr="00475F01">
        <w:rPr>
          <w:rFonts w:ascii="Calibri" w:hAnsiTheme="majorHAnsi"/>
          <w:sz w:val="22"/>
        </w:rPr>
        <w:t>Engl</w:t>
      </w:r>
      <w:proofErr w:type="spellEnd"/>
      <w:r w:rsidRPr="00475F01">
        <w:rPr>
          <w:rFonts w:ascii="Calibri" w:hAnsiTheme="majorHAnsi"/>
          <w:sz w:val="22"/>
        </w:rPr>
        <w:t xml:space="preserve"> J Med 2010</w:t>
      </w:r>
      <w:proofErr w:type="gramStart"/>
      <w:r w:rsidRPr="00475F01">
        <w:rPr>
          <w:rFonts w:ascii="Calibri" w:hAnsiTheme="majorHAnsi"/>
          <w:sz w:val="22"/>
        </w:rPr>
        <w:t>;363</w:t>
      </w:r>
      <w:proofErr w:type="gramEnd"/>
      <w:r w:rsidRPr="00475F01">
        <w:rPr>
          <w:rFonts w:ascii="Calibri" w:hAnsiTheme="majorHAnsi"/>
          <w:sz w:val="22"/>
        </w:rPr>
        <w:t xml:space="preserve">(11):1005–15. </w:t>
      </w:r>
    </w:p>
    <w:p w14:paraId="3A728CB7"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23. </w:t>
      </w:r>
      <w:r w:rsidRPr="00475F01">
        <w:rPr>
          <w:rFonts w:ascii="Calibri" w:hAnsiTheme="majorHAnsi"/>
          <w:sz w:val="22"/>
        </w:rPr>
        <w:tab/>
        <w:t xml:space="preserve">National Health Laboratory Service. </w:t>
      </w:r>
      <w:proofErr w:type="spellStart"/>
      <w:r w:rsidRPr="00475F01">
        <w:rPr>
          <w:rFonts w:ascii="Calibri" w:hAnsiTheme="majorHAnsi"/>
          <w:sz w:val="22"/>
        </w:rPr>
        <w:t>GeneXpert</w:t>
      </w:r>
      <w:proofErr w:type="spellEnd"/>
      <w:r w:rsidRPr="00475F01">
        <w:rPr>
          <w:rFonts w:ascii="Calibri" w:hAnsiTheme="majorHAnsi"/>
          <w:sz w:val="22"/>
        </w:rPr>
        <w:t xml:space="preserve"> MTB/RIF Progress Report, July 2014 [Internet]. South Africa: National Health Laboratory Service; 2014. Available from: http://www.nhls.ac.za/assets/files/GeneXpert%20Progress%20Report%20July%202014_Final.pdf</w:t>
      </w:r>
    </w:p>
    <w:p w14:paraId="578D1907" w14:textId="77777777" w:rsidR="00475F01" w:rsidRPr="00475F01" w:rsidRDefault="00475F01" w:rsidP="00475F01">
      <w:pPr>
        <w:pStyle w:val="Bibliography"/>
        <w:rPr>
          <w:rFonts w:ascii="Calibri" w:hAnsiTheme="majorHAnsi"/>
          <w:sz w:val="22"/>
        </w:rPr>
      </w:pPr>
      <w:r w:rsidRPr="00475F01">
        <w:rPr>
          <w:rFonts w:ascii="Calibri" w:hAnsiTheme="majorHAnsi"/>
          <w:sz w:val="22"/>
        </w:rPr>
        <w:t xml:space="preserve">24. </w:t>
      </w:r>
      <w:r w:rsidRPr="00475F01">
        <w:rPr>
          <w:rFonts w:ascii="Calibri" w:hAnsiTheme="majorHAnsi"/>
          <w:sz w:val="22"/>
        </w:rPr>
        <w:tab/>
        <w:t xml:space="preserve">South African Ministry of Health, South African National AIDS Council. </w:t>
      </w:r>
      <w:proofErr w:type="gramStart"/>
      <w:r w:rsidRPr="00475F01">
        <w:rPr>
          <w:rFonts w:ascii="Calibri" w:hAnsiTheme="majorHAnsi"/>
          <w:sz w:val="22"/>
        </w:rPr>
        <w:t>South African National Strategic Plan on HIV, STIs, and TB, 2012-2016 [Internet].</w:t>
      </w:r>
      <w:proofErr w:type="gramEnd"/>
      <w:r w:rsidRPr="00475F01">
        <w:rPr>
          <w:rFonts w:ascii="Calibri" w:hAnsiTheme="majorHAnsi"/>
          <w:sz w:val="22"/>
        </w:rPr>
        <w:t xml:space="preserve"> South Africa: South African Ministry of Health; 2012. Available from: http://www.sanac.org.za/nsp/the-national-strategic-plan</w:t>
      </w:r>
    </w:p>
    <w:p w14:paraId="17DFBBBA" w14:textId="5C926DC1" w:rsidR="00E25D0C" w:rsidRPr="00945877" w:rsidRDefault="00924906">
      <w:pPr>
        <w:rPr>
          <w:rFonts w:asciiTheme="majorHAnsi" w:hAnsiTheme="majorHAnsi"/>
          <w:sz w:val="22"/>
          <w:szCs w:val="22"/>
        </w:rPr>
      </w:pPr>
      <w:r>
        <w:rPr>
          <w:rFonts w:asciiTheme="majorHAnsi" w:hAnsiTheme="majorHAnsi"/>
          <w:sz w:val="22"/>
          <w:szCs w:val="22"/>
        </w:rPr>
        <w:fldChar w:fldCharType="end"/>
      </w:r>
    </w:p>
    <w:sectPr w:rsidR="00E25D0C" w:rsidRPr="00945877" w:rsidSect="00FA0A7B">
      <w:headerReference w:type="even" r:id="rId51"/>
      <w:headerReference w:type="default" r:id="rId52"/>
      <w:footerReference w:type="even" r:id="rId53"/>
      <w:footerReference w:type="default" r:id="rId54"/>
      <w:footerReference w:type="first" r:id="rId5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77E695" w14:textId="77777777" w:rsidR="003C4A25" w:rsidRDefault="003C4A25" w:rsidP="008A0EB4">
      <w:r>
        <w:separator/>
      </w:r>
    </w:p>
  </w:endnote>
  <w:endnote w:type="continuationSeparator" w:id="0">
    <w:p w14:paraId="008929D3" w14:textId="77777777" w:rsidR="003C4A25" w:rsidRDefault="003C4A25" w:rsidP="008A0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PMingLiU">
    <w:altName w:val="新細明體"/>
    <w:charset w:val="88"/>
    <w:family w:val="roman"/>
    <w:pitch w:val="variable"/>
    <w:sig w:usb0="A00002FF" w:usb1="28CFFCFA" w:usb2="00000016" w:usb3="00000000" w:csb0="00100001" w:csb1="00000000"/>
  </w:font>
  <w:font w:name="Gill Sans">
    <w:panose1 w:val="020B0502020104020203"/>
    <w:charset w:val="00"/>
    <w:family w:val="auto"/>
    <w:pitch w:val="variable"/>
    <w:sig w:usb0="80000267" w:usb1="00000000" w:usb2="00000000" w:usb3="00000000" w:csb0="000001F7" w:csb1="00000000"/>
  </w:font>
  <w:font w:name="Tahoma">
    <w:panose1 w:val="020B0604030504040204"/>
    <w:charset w:val="00"/>
    <w:family w:val="auto"/>
    <w:pitch w:val="variable"/>
    <w:sig w:usb0="E1002A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92C2DE" w14:textId="492785FE" w:rsidR="003C4A25" w:rsidRPr="00C120B6" w:rsidRDefault="003C4A25" w:rsidP="00C120B6">
    <w:pPr>
      <w:pStyle w:val="Header"/>
      <w:pBdr>
        <w:between w:val="single" w:sz="4" w:space="1" w:color="4F81BD" w:themeColor="accent1"/>
      </w:pBdr>
      <w:spacing w:line="276" w:lineRule="auto"/>
      <w:jc w:val="right"/>
      <w:rPr>
        <w:rFonts w:asciiTheme="majorHAnsi" w:hAnsiTheme="majorHAnsi"/>
      </w:rPr>
    </w:pPr>
    <w:r w:rsidRPr="00C120B6">
      <w:rPr>
        <w:rFonts w:asciiTheme="majorHAnsi" w:hAnsiTheme="majorHAnsi"/>
        <w:noProof/>
      </w:rPr>
      <mc:AlternateContent>
        <mc:Choice Requires="wps">
          <w:drawing>
            <wp:anchor distT="0" distB="0" distL="114300" distR="114300" simplePos="0" relativeHeight="251659264" behindDoc="0" locked="0" layoutInCell="1" allowOverlap="1" wp14:anchorId="731C26C8" wp14:editId="2EF3395A">
              <wp:simplePos x="0" y="0"/>
              <wp:positionH relativeFrom="column">
                <wp:posOffset>-177165</wp:posOffset>
              </wp:positionH>
              <wp:positionV relativeFrom="paragraph">
                <wp:posOffset>-12065</wp:posOffset>
              </wp:positionV>
              <wp:extent cx="61722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6172200" cy="0"/>
                      </a:xfrm>
                      <a:prstGeom prst="line">
                        <a:avLst/>
                      </a:prstGeom>
                      <a:ln w="9525"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pt,-.9pt" to="472.1pt,-.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" strokecolor="black [3213]"/>
          </w:pict>
        </mc:Fallback>
      </mc:AlternateContent>
    </w:r>
    <w:r w:rsidRPr="00C120B6">
      <w:rPr>
        <w:rStyle w:val="PageNumber"/>
        <w:rFonts w:asciiTheme="majorHAnsi" w:hAnsiTheme="majorHAnsi"/>
      </w:rPr>
      <w:fldChar w:fldCharType="begin"/>
    </w:r>
    <w:r w:rsidRPr="00C120B6">
      <w:rPr>
        <w:rStyle w:val="PageNumber"/>
        <w:rFonts w:asciiTheme="majorHAnsi" w:hAnsiTheme="majorHAnsi"/>
      </w:rPr>
      <w:instrText xml:space="preserve"> PAGE </w:instrText>
    </w:r>
    <w:r w:rsidRPr="00C120B6">
      <w:rPr>
        <w:rStyle w:val="PageNumber"/>
        <w:rFonts w:asciiTheme="majorHAnsi" w:hAnsiTheme="majorHAnsi"/>
      </w:rPr>
      <w:fldChar w:fldCharType="separate"/>
    </w:r>
    <w:r w:rsidR="0042503A">
      <w:rPr>
        <w:rStyle w:val="PageNumber"/>
        <w:rFonts w:asciiTheme="majorHAnsi" w:hAnsiTheme="majorHAnsi"/>
        <w:noProof/>
      </w:rPr>
      <w:t>40</w:t>
    </w:r>
    <w:r w:rsidRPr="00C120B6">
      <w:rPr>
        <w:rStyle w:val="PageNumber"/>
        <w:rFonts w:asciiTheme="majorHAnsi" w:hAnsiTheme="majorHAns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5D0F2" w14:textId="7A2894CC" w:rsidR="003C4A25" w:rsidRPr="00356821" w:rsidRDefault="003C4A25" w:rsidP="00356821">
    <w:pPr>
      <w:pStyle w:val="Footer"/>
      <w:jc w:val="right"/>
      <w:rPr>
        <w:rFonts w:asciiTheme="majorHAnsi" w:hAnsiTheme="majorHAnsi"/>
      </w:rPr>
    </w:pPr>
    <w:r w:rsidRPr="00356821">
      <w:rPr>
        <w:rFonts w:asciiTheme="majorHAnsi" w:hAnsiTheme="majorHAnsi"/>
        <w:noProof/>
      </w:rPr>
      <mc:AlternateContent>
        <mc:Choice Requires="wps">
          <w:drawing>
            <wp:anchor distT="0" distB="0" distL="114300" distR="114300" simplePos="0" relativeHeight="251661312" behindDoc="0" locked="0" layoutInCell="1" allowOverlap="1" wp14:anchorId="1DEF4191" wp14:editId="187C7A96">
              <wp:simplePos x="0" y="0"/>
              <wp:positionH relativeFrom="column">
                <wp:posOffset>-177165</wp:posOffset>
              </wp:positionH>
              <wp:positionV relativeFrom="paragraph">
                <wp:posOffset>-40005</wp:posOffset>
              </wp:positionV>
              <wp:extent cx="61722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6172200" cy="0"/>
                      </a:xfrm>
                      <a:prstGeom prst="line">
                        <a:avLst/>
                      </a:prstGeom>
                      <a:ln w="9525"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pt,-3.1pt" to="472.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" strokecolor="black [3213]"/>
          </w:pict>
        </mc:Fallback>
      </mc:AlternateContent>
    </w:r>
    <w:r w:rsidRPr="00356821">
      <w:rPr>
        <w:rStyle w:val="PageNumber"/>
        <w:rFonts w:asciiTheme="majorHAnsi" w:hAnsiTheme="majorHAnsi"/>
      </w:rPr>
      <w:fldChar w:fldCharType="begin"/>
    </w:r>
    <w:r w:rsidRPr="00356821">
      <w:rPr>
        <w:rStyle w:val="PageNumber"/>
        <w:rFonts w:asciiTheme="majorHAnsi" w:hAnsiTheme="majorHAnsi"/>
      </w:rPr>
      <w:instrText xml:space="preserve"> PAGE </w:instrText>
    </w:r>
    <w:r w:rsidRPr="00356821">
      <w:rPr>
        <w:rStyle w:val="PageNumber"/>
        <w:rFonts w:asciiTheme="majorHAnsi" w:hAnsiTheme="majorHAnsi"/>
      </w:rPr>
      <w:fldChar w:fldCharType="separate"/>
    </w:r>
    <w:r w:rsidR="0042503A">
      <w:rPr>
        <w:rStyle w:val="PageNumber"/>
        <w:rFonts w:asciiTheme="majorHAnsi" w:hAnsiTheme="majorHAnsi"/>
        <w:noProof/>
      </w:rPr>
      <w:t>39</w:t>
    </w:r>
    <w:r w:rsidRPr="00356821">
      <w:rPr>
        <w:rStyle w:val="PageNumber"/>
        <w:rFonts w:asciiTheme="majorHAnsi" w:hAnsiTheme="majorHAns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FD2FC" w14:textId="199DC55F" w:rsidR="003C4A25" w:rsidRDefault="003C4A25">
    <w:pPr>
      <w:pStyle w:val="Footer"/>
    </w:pPr>
    <w:r w:rsidRPr="00231B7B">
      <w:rPr>
        <w:rFonts w:asciiTheme="majorHAnsi" w:hAnsiTheme="majorHAnsi"/>
        <w:noProof/>
      </w:rPr>
      <mc:AlternateContent>
        <mc:Choice Requires="wps">
          <w:drawing>
            <wp:anchor distT="0" distB="0" distL="114300" distR="114300" simplePos="0" relativeHeight="251663360" behindDoc="0" locked="0" layoutInCell="1" allowOverlap="1" wp14:anchorId="54A98D5A" wp14:editId="07A0863F">
              <wp:simplePos x="0" y="0"/>
              <wp:positionH relativeFrom="column">
                <wp:posOffset>89535</wp:posOffset>
              </wp:positionH>
              <wp:positionV relativeFrom="paragraph">
                <wp:posOffset>101600</wp:posOffset>
              </wp:positionV>
              <wp:extent cx="6286500" cy="0"/>
              <wp:effectExtent l="0" t="0" r="12700" b="25400"/>
              <wp:wrapNone/>
              <wp:docPr id="57" name="Straight Connector 57"/>
              <wp:cNvGraphicFramePr/>
              <a:graphic xmlns:a="http://schemas.openxmlformats.org/drawingml/2006/main">
                <a:graphicData uri="http://schemas.microsoft.com/office/word/2010/wordprocessingShape">
                  <wps:wsp>
                    <wps:cNvCnPr/>
                    <wps:spPr>
                      <a:xfrm>
                        <a:off x="0" y="0"/>
                        <a:ext cx="6286500" cy="0"/>
                      </a:xfrm>
                      <a:prstGeom prst="line">
                        <a:avLst/>
                      </a:prstGeom>
                      <a:ln w="9525"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05pt,8pt" to="502.05pt,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" strokecolor="black [3213]"/>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FD4343" w14:textId="77777777" w:rsidR="003C4A25" w:rsidRDefault="003C4A25" w:rsidP="008A0EB4">
      <w:r>
        <w:separator/>
      </w:r>
    </w:p>
  </w:footnote>
  <w:footnote w:type="continuationSeparator" w:id="0">
    <w:p w14:paraId="4B823107" w14:textId="77777777" w:rsidR="003C4A25" w:rsidRDefault="003C4A25" w:rsidP="008A0E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476"/>
      <w:gridCol w:w="9114"/>
    </w:tblGrid>
    <w:tr w:rsidR="003C4A25" w:rsidRPr="00DB639B" w14:paraId="5A29C69D" w14:textId="77777777" w:rsidTr="00DF5863">
      <w:tc>
        <w:tcPr>
          <w:tcW w:w="248" w:type="pct"/>
          <w:tcBorders>
            <w:bottom w:val="single" w:sz="4" w:space="0" w:color="943634" w:themeColor="accent2" w:themeShade="BF"/>
          </w:tcBorders>
          <w:shd w:val="clear" w:color="auto" w:fill="943634" w:themeFill="accent2" w:themeFillShade="BF"/>
          <w:vAlign w:val="bottom"/>
        </w:tcPr>
        <w:p w14:paraId="6B88ED1D" w14:textId="77777777" w:rsidR="003C4A25" w:rsidRPr="00124693" w:rsidRDefault="003C4A25" w:rsidP="00DF5863">
          <w:pPr>
            <w:pStyle w:val="Header"/>
            <w:jc w:val="center"/>
            <w:rPr>
              <w:rFonts w:ascii="Calibri" w:hAnsi="Calibri"/>
              <w:b/>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42503A">
            <w:rPr>
              <w:rFonts w:ascii="Calibri" w:hAnsi="Calibri"/>
              <w:b/>
              <w:noProof/>
              <w:color w:val="FFFFFF" w:themeColor="background1"/>
            </w:rPr>
            <w:t>40</w:t>
          </w:r>
          <w:r w:rsidRPr="00124693">
            <w:rPr>
              <w:rFonts w:ascii="Calibri" w:hAnsi="Calibri"/>
              <w:b/>
              <w:color w:val="FFFFFF" w:themeColor="background1"/>
            </w:rPr>
            <w:fldChar w:fldCharType="end"/>
          </w:r>
        </w:p>
      </w:tc>
      <w:tc>
        <w:tcPr>
          <w:tcW w:w="4752" w:type="pct"/>
          <w:tcBorders>
            <w:bottom w:val="single" w:sz="4" w:space="0" w:color="auto"/>
          </w:tcBorders>
          <w:vAlign w:val="bottom"/>
        </w:tcPr>
        <w:p w14:paraId="7EFD6572" w14:textId="0C5F5C94" w:rsidR="003C4A25" w:rsidRPr="00DB639B" w:rsidRDefault="003C4A25" w:rsidP="00095E10">
          <w:pPr>
            <w:pStyle w:val="Header"/>
            <w:rPr>
              <w:rFonts w:ascii="Calibri" w:hAnsi="Calibri"/>
              <w:bCs/>
              <w:color w:val="000000" w:themeColor="text1"/>
            </w:rPr>
          </w:pPr>
          <w:r>
            <w:rPr>
              <w:rFonts w:ascii="Calibri" w:hAnsi="Calibri"/>
              <w:bCs/>
              <w:color w:val="000000" w:themeColor="text1"/>
            </w:rPr>
            <w:t>FlexDx TB Manual</w:t>
          </w:r>
        </w:p>
      </w:tc>
    </w:tr>
  </w:tbl>
  <w:p w14:paraId="55F44BA6" w14:textId="77777777" w:rsidR="003C4A25" w:rsidRDefault="003C4A2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28" w:type="pct"/>
      <w:tblLayout w:type="fixed"/>
      <w:tblCellMar>
        <w:top w:w="72" w:type="dxa"/>
        <w:left w:w="115" w:type="dxa"/>
        <w:bottom w:w="72" w:type="dxa"/>
        <w:right w:w="115" w:type="dxa"/>
      </w:tblCellMar>
      <w:tblLook w:val="04A0" w:firstRow="1" w:lastRow="0" w:firstColumn="1" w:lastColumn="0" w:noHBand="0" w:noVBand="1"/>
    </w:tblPr>
    <w:tblGrid>
      <w:gridCol w:w="9340"/>
      <w:gridCol w:w="496"/>
    </w:tblGrid>
    <w:tr w:rsidR="003C4A25" w14:paraId="0365047D" w14:textId="77777777" w:rsidTr="00095E10">
      <w:trPr>
        <w:trHeight w:val="289"/>
      </w:trPr>
      <w:tc>
        <w:tcPr>
          <w:tcW w:w="4748" w:type="pct"/>
          <w:tcBorders>
            <w:bottom w:val="single" w:sz="4" w:space="0" w:color="auto"/>
          </w:tcBorders>
          <w:vAlign w:val="bottom"/>
        </w:tcPr>
        <w:p w14:paraId="23E36939" w14:textId="268A88F4" w:rsidR="003C4A25" w:rsidRPr="00DD38F9" w:rsidRDefault="003C4A25" w:rsidP="007E137B">
          <w:pPr>
            <w:pStyle w:val="Header"/>
            <w:jc w:val="right"/>
            <w:rPr>
              <w:rFonts w:ascii="Calibri" w:hAnsi="Calibri"/>
              <w:bCs/>
              <w:noProof/>
              <w:color w:val="000000" w:themeColor="text1"/>
            </w:rPr>
          </w:pPr>
        </w:p>
      </w:tc>
      <w:tc>
        <w:tcPr>
          <w:tcW w:w="252" w:type="pct"/>
          <w:tcBorders>
            <w:bottom w:val="single" w:sz="4" w:space="0" w:color="943634" w:themeColor="accent2" w:themeShade="BF"/>
          </w:tcBorders>
          <w:shd w:val="clear" w:color="auto" w:fill="943634" w:themeFill="accent2" w:themeFillShade="BF"/>
          <w:vAlign w:val="bottom"/>
        </w:tcPr>
        <w:p w14:paraId="66486C06" w14:textId="77777777" w:rsidR="003C4A25" w:rsidRDefault="003C4A25" w:rsidP="007E137B">
          <w:pPr>
            <w:pStyle w:val="Header"/>
            <w:rPr>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42503A">
            <w:rPr>
              <w:rFonts w:ascii="Calibri" w:hAnsi="Calibri"/>
              <w:b/>
              <w:noProof/>
              <w:color w:val="FFFFFF" w:themeColor="background1"/>
            </w:rPr>
            <w:t>39</w:t>
          </w:r>
          <w:r w:rsidRPr="00124693">
            <w:rPr>
              <w:rFonts w:ascii="Calibri" w:hAnsi="Calibri"/>
              <w:b/>
              <w:color w:val="FFFFFF" w:themeColor="background1"/>
            </w:rPr>
            <w:fldChar w:fldCharType="end"/>
          </w:r>
        </w:p>
      </w:tc>
    </w:tr>
  </w:tbl>
  <w:p w14:paraId="67B08546" w14:textId="77777777" w:rsidR="003C4A25" w:rsidRDefault="003C4A2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459C7"/>
    <w:multiLevelType w:val="hybridMultilevel"/>
    <w:tmpl w:val="D5BE663C"/>
    <w:lvl w:ilvl="0" w:tplc="EEB41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ED0335"/>
    <w:multiLevelType w:val="multilevel"/>
    <w:tmpl w:val="5CAC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260F6B"/>
    <w:multiLevelType w:val="hybridMultilevel"/>
    <w:tmpl w:val="502AB3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217CCF"/>
    <w:multiLevelType w:val="hybridMultilevel"/>
    <w:tmpl w:val="E862A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9F05B62"/>
    <w:multiLevelType w:val="hybridMultilevel"/>
    <w:tmpl w:val="24CAC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1C4740"/>
    <w:multiLevelType w:val="hybridMultilevel"/>
    <w:tmpl w:val="3E72FB36"/>
    <w:lvl w:ilvl="0" w:tplc="68E47D8A">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550609E"/>
    <w:multiLevelType w:val="hybridMultilevel"/>
    <w:tmpl w:val="A2AAD91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D9097F"/>
    <w:multiLevelType w:val="hybridMultilevel"/>
    <w:tmpl w:val="01427C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7EF5116"/>
    <w:multiLevelType w:val="hybridMultilevel"/>
    <w:tmpl w:val="F03E3DCA"/>
    <w:lvl w:ilvl="0" w:tplc="0834F572">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1D0C3E"/>
    <w:multiLevelType w:val="hybridMultilevel"/>
    <w:tmpl w:val="AEFA5C22"/>
    <w:lvl w:ilvl="0" w:tplc="EEB415C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C24852"/>
    <w:multiLevelType w:val="hybridMultilevel"/>
    <w:tmpl w:val="79A65B02"/>
    <w:lvl w:ilvl="0" w:tplc="F05E0ECA">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2012B8"/>
    <w:multiLevelType w:val="hybridMultilevel"/>
    <w:tmpl w:val="C45207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2F6288"/>
    <w:multiLevelType w:val="hybridMultilevel"/>
    <w:tmpl w:val="6B5ADF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D64E43"/>
    <w:multiLevelType w:val="hybridMultilevel"/>
    <w:tmpl w:val="3C8AEB32"/>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287673F9"/>
    <w:multiLevelType w:val="hybridMultilevel"/>
    <w:tmpl w:val="E0E08566"/>
    <w:lvl w:ilvl="0" w:tplc="04090003">
      <w:start w:val="1"/>
      <w:numFmt w:val="bullet"/>
      <w:lvlText w:val="o"/>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nsid w:val="28A75945"/>
    <w:multiLevelType w:val="hybridMultilevel"/>
    <w:tmpl w:val="D9B8E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31629D"/>
    <w:multiLevelType w:val="hybridMultilevel"/>
    <w:tmpl w:val="C3FC4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0062F2"/>
    <w:multiLevelType w:val="hybridMultilevel"/>
    <w:tmpl w:val="57C0F9A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nsid w:val="306148BD"/>
    <w:multiLevelType w:val="hybridMultilevel"/>
    <w:tmpl w:val="5F82946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7A14B52"/>
    <w:multiLevelType w:val="hybridMultilevel"/>
    <w:tmpl w:val="81D065CA"/>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nsid w:val="396049C8"/>
    <w:multiLevelType w:val="hybridMultilevel"/>
    <w:tmpl w:val="83721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3FF5287"/>
    <w:multiLevelType w:val="hybridMultilevel"/>
    <w:tmpl w:val="0FCEB59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847FC"/>
    <w:multiLevelType w:val="multilevel"/>
    <w:tmpl w:val="B69CED5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nsid w:val="457A26B5"/>
    <w:multiLevelType w:val="multilevel"/>
    <w:tmpl w:val="0FCEB59C"/>
    <w:lvl w:ilvl="0">
      <w:start w:val="1"/>
      <w:numFmt w:val="bullet"/>
      <w:lvlText w:val=""/>
      <w:lvlJc w:val="left"/>
      <w:pPr>
        <w:ind w:left="1080" w:hanging="360"/>
      </w:pPr>
      <w:rPr>
        <w:rFonts w:ascii="Symbol" w:hAnsi="Symbol" w:hint="default"/>
      </w:rPr>
    </w:lvl>
    <w:lvl w:ilvl="1">
      <w:start w:val="1"/>
      <w:numFmt w:val="lowerLetter"/>
      <w:lvlText w:val="%2."/>
      <w:lvlJc w:val="left"/>
      <w:pPr>
        <w:ind w:left="1080" w:hanging="360"/>
      </w:pPr>
    </w:lvl>
    <w:lvl w:ilvl="2">
      <w:start w:val="1"/>
      <w:numFmt w:val="bullet"/>
      <w:lvlText w:val=""/>
      <w:lvlJc w:val="left"/>
      <w:pPr>
        <w:ind w:left="1980" w:hanging="360"/>
      </w:pPr>
      <w:rPr>
        <w:rFonts w:ascii="Symbol" w:hAnsi="Symbol" w:hint="default"/>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4DDB1C61"/>
    <w:multiLevelType w:val="hybridMultilevel"/>
    <w:tmpl w:val="ED2C5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665F64"/>
    <w:multiLevelType w:val="hybridMultilevel"/>
    <w:tmpl w:val="F03E3DCA"/>
    <w:lvl w:ilvl="0" w:tplc="0834F57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2C353C5"/>
    <w:multiLevelType w:val="hybridMultilevel"/>
    <w:tmpl w:val="E256B6E8"/>
    <w:lvl w:ilvl="0" w:tplc="04090009">
      <w:start w:val="1"/>
      <w:numFmt w:val="bullet"/>
      <w:lvlText w:val=""/>
      <w:lvlJc w:val="left"/>
      <w:pPr>
        <w:ind w:left="450" w:hanging="360"/>
      </w:pPr>
      <w:rPr>
        <w:rFonts w:ascii="Wingdings" w:hAnsi="Wingdings" w:hint="default"/>
      </w:rPr>
    </w:lvl>
    <w:lvl w:ilvl="1" w:tplc="04090003">
      <w:start w:val="1"/>
      <w:numFmt w:val="bullet"/>
      <w:lvlText w:val="o"/>
      <w:lvlJc w:val="left"/>
      <w:pPr>
        <w:ind w:left="81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nsid w:val="538426DB"/>
    <w:multiLevelType w:val="hybridMultilevel"/>
    <w:tmpl w:val="A7D667A8"/>
    <w:lvl w:ilvl="0" w:tplc="04090003">
      <w:start w:val="1"/>
      <w:numFmt w:val="bullet"/>
      <w:lvlText w:val="o"/>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53C16032"/>
    <w:multiLevelType w:val="hybridMultilevel"/>
    <w:tmpl w:val="2C82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350" w:hanging="360"/>
      </w:pPr>
      <w:rPr>
        <w:rFonts w:ascii="Courier New" w:hAnsi="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
    <w:nsid w:val="56DD3007"/>
    <w:multiLevelType w:val="hybridMultilevel"/>
    <w:tmpl w:val="649407C8"/>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57646A21"/>
    <w:multiLevelType w:val="hybridMultilevel"/>
    <w:tmpl w:val="3DBEF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8A24E8"/>
    <w:multiLevelType w:val="hybridMultilevel"/>
    <w:tmpl w:val="295E4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350" w:hanging="360"/>
      </w:pPr>
      <w:rPr>
        <w:rFonts w:ascii="Courier New" w:hAnsi="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nsid w:val="5AD15540"/>
    <w:multiLevelType w:val="hybridMultilevel"/>
    <w:tmpl w:val="8D928E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B8F4A5C"/>
    <w:multiLevelType w:val="hybridMultilevel"/>
    <w:tmpl w:val="D5BE663C"/>
    <w:lvl w:ilvl="0" w:tplc="EEB41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903161"/>
    <w:multiLevelType w:val="multilevel"/>
    <w:tmpl w:val="64348884"/>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5">
    <w:nsid w:val="63480595"/>
    <w:multiLevelType w:val="hybridMultilevel"/>
    <w:tmpl w:val="CC28D062"/>
    <w:lvl w:ilvl="0" w:tplc="F05E0ECA">
      <w:start w:val="1"/>
      <w:numFmt w:val="bullet"/>
      <w:lvlText w:val=""/>
      <w:lvlJc w:val="left"/>
      <w:pPr>
        <w:ind w:left="360" w:hanging="360"/>
      </w:pPr>
      <w:rPr>
        <w:rFonts w:ascii="Symbol" w:hAnsi="Symbol" w:hint="default"/>
      </w:rPr>
    </w:lvl>
    <w:lvl w:ilvl="1" w:tplc="04090003" w:tentative="1">
      <w:start w:val="1"/>
      <w:numFmt w:val="bullet"/>
      <w:lvlText w:val="o"/>
      <w:lvlJc w:val="left"/>
      <w:pPr>
        <w:ind w:left="990" w:hanging="360"/>
      </w:pPr>
      <w:rPr>
        <w:rFonts w:ascii="Courier New" w:hAnsi="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6">
    <w:nsid w:val="66661C1C"/>
    <w:multiLevelType w:val="hybridMultilevel"/>
    <w:tmpl w:val="1FF6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990" w:hanging="360"/>
      </w:pPr>
      <w:rPr>
        <w:rFonts w:ascii="Courier New" w:hAnsi="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7">
    <w:nsid w:val="6C1D5A38"/>
    <w:multiLevelType w:val="multilevel"/>
    <w:tmpl w:val="295E44EA"/>
    <w:lvl w:ilvl="0">
      <w:start w:val="1"/>
      <w:numFmt w:val="bullet"/>
      <w:lvlText w:val=""/>
      <w:lvlJc w:val="left"/>
      <w:pPr>
        <w:ind w:left="1080" w:hanging="360"/>
      </w:pPr>
      <w:rPr>
        <w:rFonts w:ascii="Symbol" w:hAnsi="Symbol" w:hint="default"/>
      </w:rPr>
    </w:lvl>
    <w:lvl w:ilvl="1">
      <w:start w:val="1"/>
      <w:numFmt w:val="bullet"/>
      <w:lvlText w:val="o"/>
      <w:lvlJc w:val="left"/>
      <w:pPr>
        <w:ind w:left="1350" w:hanging="360"/>
      </w:pPr>
      <w:rPr>
        <w:rFonts w:ascii="Courier New" w:hAnsi="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hint="default"/>
      </w:rPr>
    </w:lvl>
    <w:lvl w:ilvl="8">
      <w:start w:val="1"/>
      <w:numFmt w:val="bullet"/>
      <w:lvlText w:val=""/>
      <w:lvlJc w:val="left"/>
      <w:pPr>
        <w:ind w:left="6390" w:hanging="360"/>
      </w:pPr>
      <w:rPr>
        <w:rFonts w:ascii="Wingdings" w:hAnsi="Wingdings" w:hint="default"/>
      </w:rPr>
    </w:lvl>
  </w:abstractNum>
  <w:abstractNum w:abstractNumId="38">
    <w:nsid w:val="6DC90BDA"/>
    <w:multiLevelType w:val="hybridMultilevel"/>
    <w:tmpl w:val="A3465CA8"/>
    <w:lvl w:ilvl="0" w:tplc="F05E0ECA">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9">
    <w:nsid w:val="74676868"/>
    <w:multiLevelType w:val="hybridMultilevel"/>
    <w:tmpl w:val="6088D9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DC94F3D"/>
    <w:multiLevelType w:val="hybridMultilevel"/>
    <w:tmpl w:val="F9C0C5F4"/>
    <w:lvl w:ilvl="0" w:tplc="3F005D5C">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EC94AAF"/>
    <w:multiLevelType w:val="hybridMultilevel"/>
    <w:tmpl w:val="A536B1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0"/>
  </w:num>
  <w:num w:numId="3">
    <w:abstractNumId w:val="25"/>
  </w:num>
  <w:num w:numId="4">
    <w:abstractNumId w:val="32"/>
  </w:num>
  <w:num w:numId="5">
    <w:abstractNumId w:val="26"/>
  </w:num>
  <w:num w:numId="6">
    <w:abstractNumId w:val="19"/>
  </w:num>
  <w:num w:numId="7">
    <w:abstractNumId w:val="29"/>
  </w:num>
  <w:num w:numId="8">
    <w:abstractNumId w:val="13"/>
  </w:num>
  <w:num w:numId="9">
    <w:abstractNumId w:val="4"/>
  </w:num>
  <w:num w:numId="10">
    <w:abstractNumId w:val="10"/>
  </w:num>
  <w:num w:numId="11">
    <w:abstractNumId w:val="15"/>
  </w:num>
  <w:num w:numId="12">
    <w:abstractNumId w:val="33"/>
  </w:num>
  <w:num w:numId="13">
    <w:abstractNumId w:val="9"/>
  </w:num>
  <w:num w:numId="14">
    <w:abstractNumId w:val="21"/>
  </w:num>
  <w:num w:numId="15">
    <w:abstractNumId w:val="23"/>
  </w:num>
  <w:num w:numId="16">
    <w:abstractNumId w:val="14"/>
  </w:num>
  <w:num w:numId="17">
    <w:abstractNumId w:val="0"/>
  </w:num>
  <w:num w:numId="18">
    <w:abstractNumId w:val="8"/>
  </w:num>
  <w:num w:numId="19">
    <w:abstractNumId w:val="6"/>
  </w:num>
  <w:num w:numId="20">
    <w:abstractNumId w:val="20"/>
  </w:num>
  <w:num w:numId="21">
    <w:abstractNumId w:val="17"/>
  </w:num>
  <w:num w:numId="22">
    <w:abstractNumId w:val="22"/>
  </w:num>
  <w:num w:numId="23">
    <w:abstractNumId w:val="7"/>
  </w:num>
  <w:num w:numId="24">
    <w:abstractNumId w:val="16"/>
  </w:num>
  <w:num w:numId="25">
    <w:abstractNumId w:val="12"/>
  </w:num>
  <w:num w:numId="26">
    <w:abstractNumId w:val="30"/>
  </w:num>
  <w:num w:numId="27">
    <w:abstractNumId w:val="39"/>
  </w:num>
  <w:num w:numId="28">
    <w:abstractNumId w:val="27"/>
  </w:num>
  <w:num w:numId="29">
    <w:abstractNumId w:val="24"/>
  </w:num>
  <w:num w:numId="30">
    <w:abstractNumId w:val="2"/>
  </w:num>
  <w:num w:numId="31">
    <w:abstractNumId w:val="11"/>
  </w:num>
  <w:num w:numId="32">
    <w:abstractNumId w:val="41"/>
  </w:num>
  <w:num w:numId="33">
    <w:abstractNumId w:val="5"/>
  </w:num>
  <w:num w:numId="34">
    <w:abstractNumId w:val="38"/>
  </w:num>
  <w:num w:numId="35">
    <w:abstractNumId w:val="35"/>
  </w:num>
  <w:num w:numId="36">
    <w:abstractNumId w:val="36"/>
  </w:num>
  <w:num w:numId="37">
    <w:abstractNumId w:val="31"/>
  </w:num>
  <w:num w:numId="38">
    <w:abstractNumId w:val="37"/>
  </w:num>
  <w:num w:numId="39">
    <w:abstractNumId w:val="28"/>
  </w:num>
  <w:num w:numId="40">
    <w:abstractNumId w:val="3"/>
  </w:num>
  <w:num w:numId="41">
    <w:abstractNumId w:val="3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trackRevisions/>
  <w:defaultTabStop w:val="720"/>
  <w:evenAndOddHeaders/>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DFD"/>
    <w:rsid w:val="000117E9"/>
    <w:rsid w:val="0002256B"/>
    <w:rsid w:val="00023618"/>
    <w:rsid w:val="000271E0"/>
    <w:rsid w:val="00034453"/>
    <w:rsid w:val="00035CE3"/>
    <w:rsid w:val="00043DE6"/>
    <w:rsid w:val="00045E54"/>
    <w:rsid w:val="000479F4"/>
    <w:rsid w:val="000515DB"/>
    <w:rsid w:val="000525F2"/>
    <w:rsid w:val="000672AE"/>
    <w:rsid w:val="00067F52"/>
    <w:rsid w:val="00081B22"/>
    <w:rsid w:val="00085449"/>
    <w:rsid w:val="0008761E"/>
    <w:rsid w:val="00090647"/>
    <w:rsid w:val="000909F9"/>
    <w:rsid w:val="000923BF"/>
    <w:rsid w:val="00093331"/>
    <w:rsid w:val="00093B5F"/>
    <w:rsid w:val="00095E10"/>
    <w:rsid w:val="000A2846"/>
    <w:rsid w:val="000B31FB"/>
    <w:rsid w:val="000B473C"/>
    <w:rsid w:val="000C2251"/>
    <w:rsid w:val="000C55B3"/>
    <w:rsid w:val="000C685E"/>
    <w:rsid w:val="000D0019"/>
    <w:rsid w:val="000D0518"/>
    <w:rsid w:val="000D280C"/>
    <w:rsid w:val="000D483E"/>
    <w:rsid w:val="000D60B6"/>
    <w:rsid w:val="000F2A62"/>
    <w:rsid w:val="0010226A"/>
    <w:rsid w:val="00103DB3"/>
    <w:rsid w:val="001106E7"/>
    <w:rsid w:val="00110753"/>
    <w:rsid w:val="001124B0"/>
    <w:rsid w:val="0011435E"/>
    <w:rsid w:val="0011690F"/>
    <w:rsid w:val="00117435"/>
    <w:rsid w:val="00120031"/>
    <w:rsid w:val="001266B5"/>
    <w:rsid w:val="00130463"/>
    <w:rsid w:val="001356B6"/>
    <w:rsid w:val="00135EB9"/>
    <w:rsid w:val="001361C2"/>
    <w:rsid w:val="00136BCD"/>
    <w:rsid w:val="00137E4F"/>
    <w:rsid w:val="0014247E"/>
    <w:rsid w:val="001437B3"/>
    <w:rsid w:val="00145064"/>
    <w:rsid w:val="00146802"/>
    <w:rsid w:val="00152BE1"/>
    <w:rsid w:val="00154030"/>
    <w:rsid w:val="00154193"/>
    <w:rsid w:val="0016098B"/>
    <w:rsid w:val="00161675"/>
    <w:rsid w:val="00170C70"/>
    <w:rsid w:val="0017641D"/>
    <w:rsid w:val="00176693"/>
    <w:rsid w:val="001802D0"/>
    <w:rsid w:val="0018596E"/>
    <w:rsid w:val="00190E3C"/>
    <w:rsid w:val="00195806"/>
    <w:rsid w:val="001A0A12"/>
    <w:rsid w:val="001C462F"/>
    <w:rsid w:val="001C76D1"/>
    <w:rsid w:val="001D6413"/>
    <w:rsid w:val="001E0C7C"/>
    <w:rsid w:val="001E37B6"/>
    <w:rsid w:val="001E5CB2"/>
    <w:rsid w:val="001E63F3"/>
    <w:rsid w:val="001F14D8"/>
    <w:rsid w:val="00200D86"/>
    <w:rsid w:val="00204D41"/>
    <w:rsid w:val="00205E80"/>
    <w:rsid w:val="0021047E"/>
    <w:rsid w:val="002113A5"/>
    <w:rsid w:val="002223B2"/>
    <w:rsid w:val="0022534D"/>
    <w:rsid w:val="00226F10"/>
    <w:rsid w:val="00230EB7"/>
    <w:rsid w:val="00231B7B"/>
    <w:rsid w:val="00234739"/>
    <w:rsid w:val="00236444"/>
    <w:rsid w:val="00247509"/>
    <w:rsid w:val="002528FE"/>
    <w:rsid w:val="002611AD"/>
    <w:rsid w:val="00263270"/>
    <w:rsid w:val="00264780"/>
    <w:rsid w:val="002658A1"/>
    <w:rsid w:val="00280281"/>
    <w:rsid w:val="0028709B"/>
    <w:rsid w:val="002879A3"/>
    <w:rsid w:val="0029405E"/>
    <w:rsid w:val="002951FC"/>
    <w:rsid w:val="002B28F7"/>
    <w:rsid w:val="002C6E48"/>
    <w:rsid w:val="002C74EB"/>
    <w:rsid w:val="002D0B5F"/>
    <w:rsid w:val="002D5150"/>
    <w:rsid w:val="002D57EB"/>
    <w:rsid w:val="002E35CF"/>
    <w:rsid w:val="002E4F42"/>
    <w:rsid w:val="0030286B"/>
    <w:rsid w:val="00302E84"/>
    <w:rsid w:val="00302E98"/>
    <w:rsid w:val="00307A35"/>
    <w:rsid w:val="0031520A"/>
    <w:rsid w:val="00331393"/>
    <w:rsid w:val="00332531"/>
    <w:rsid w:val="00337998"/>
    <w:rsid w:val="00342368"/>
    <w:rsid w:val="00343A2B"/>
    <w:rsid w:val="00356821"/>
    <w:rsid w:val="00377C45"/>
    <w:rsid w:val="003808D3"/>
    <w:rsid w:val="00380949"/>
    <w:rsid w:val="00385115"/>
    <w:rsid w:val="00386BE1"/>
    <w:rsid w:val="003A0BCE"/>
    <w:rsid w:val="003A2897"/>
    <w:rsid w:val="003A2A9A"/>
    <w:rsid w:val="003A39CE"/>
    <w:rsid w:val="003A6EC2"/>
    <w:rsid w:val="003A7335"/>
    <w:rsid w:val="003B08FD"/>
    <w:rsid w:val="003C13FE"/>
    <w:rsid w:val="003C3B26"/>
    <w:rsid w:val="003C4A25"/>
    <w:rsid w:val="003C6260"/>
    <w:rsid w:val="003C6D0C"/>
    <w:rsid w:val="003D1D73"/>
    <w:rsid w:val="003D20E5"/>
    <w:rsid w:val="003D6438"/>
    <w:rsid w:val="003F2649"/>
    <w:rsid w:val="003F2E67"/>
    <w:rsid w:val="003F4791"/>
    <w:rsid w:val="003F7289"/>
    <w:rsid w:val="00405CBE"/>
    <w:rsid w:val="00410D7D"/>
    <w:rsid w:val="004161BA"/>
    <w:rsid w:val="00416B3C"/>
    <w:rsid w:val="004202B5"/>
    <w:rsid w:val="0042503A"/>
    <w:rsid w:val="004323C5"/>
    <w:rsid w:val="0043454D"/>
    <w:rsid w:val="004417AF"/>
    <w:rsid w:val="0044734F"/>
    <w:rsid w:val="0045246F"/>
    <w:rsid w:val="00452E2A"/>
    <w:rsid w:val="004643D3"/>
    <w:rsid w:val="00475AEF"/>
    <w:rsid w:val="00475F01"/>
    <w:rsid w:val="00477771"/>
    <w:rsid w:val="00483E1A"/>
    <w:rsid w:val="0049432E"/>
    <w:rsid w:val="00495D88"/>
    <w:rsid w:val="004A0F02"/>
    <w:rsid w:val="004A162A"/>
    <w:rsid w:val="004A16DF"/>
    <w:rsid w:val="004A33D3"/>
    <w:rsid w:val="004A57B9"/>
    <w:rsid w:val="004C2216"/>
    <w:rsid w:val="004D2443"/>
    <w:rsid w:val="004D2F9C"/>
    <w:rsid w:val="004D60F9"/>
    <w:rsid w:val="004E517D"/>
    <w:rsid w:val="004F1FCE"/>
    <w:rsid w:val="005032AC"/>
    <w:rsid w:val="00510808"/>
    <w:rsid w:val="00515376"/>
    <w:rsid w:val="00520DDB"/>
    <w:rsid w:val="00522C2C"/>
    <w:rsid w:val="00524052"/>
    <w:rsid w:val="00526560"/>
    <w:rsid w:val="005267BF"/>
    <w:rsid w:val="00530EC8"/>
    <w:rsid w:val="00534250"/>
    <w:rsid w:val="005376BF"/>
    <w:rsid w:val="00544473"/>
    <w:rsid w:val="0055287A"/>
    <w:rsid w:val="005575A7"/>
    <w:rsid w:val="0056540E"/>
    <w:rsid w:val="00566955"/>
    <w:rsid w:val="00570960"/>
    <w:rsid w:val="00573E9E"/>
    <w:rsid w:val="00574052"/>
    <w:rsid w:val="005856A1"/>
    <w:rsid w:val="00594F1A"/>
    <w:rsid w:val="005A3545"/>
    <w:rsid w:val="005A36FA"/>
    <w:rsid w:val="005A5913"/>
    <w:rsid w:val="005B43D9"/>
    <w:rsid w:val="005B7DBA"/>
    <w:rsid w:val="005C3D54"/>
    <w:rsid w:val="005C4365"/>
    <w:rsid w:val="005D5BC7"/>
    <w:rsid w:val="005D73FB"/>
    <w:rsid w:val="005E14D2"/>
    <w:rsid w:val="005E42B6"/>
    <w:rsid w:val="005E4DF5"/>
    <w:rsid w:val="005E67A7"/>
    <w:rsid w:val="005F0DE4"/>
    <w:rsid w:val="005F15E9"/>
    <w:rsid w:val="005F341C"/>
    <w:rsid w:val="005F7B4E"/>
    <w:rsid w:val="005F7B70"/>
    <w:rsid w:val="00600AB1"/>
    <w:rsid w:val="00605F1C"/>
    <w:rsid w:val="0060601E"/>
    <w:rsid w:val="00613618"/>
    <w:rsid w:val="00616EE1"/>
    <w:rsid w:val="00623048"/>
    <w:rsid w:val="00631717"/>
    <w:rsid w:val="006577AA"/>
    <w:rsid w:val="00662672"/>
    <w:rsid w:val="00670C30"/>
    <w:rsid w:val="00672A30"/>
    <w:rsid w:val="006806EE"/>
    <w:rsid w:val="00685AD3"/>
    <w:rsid w:val="00692E5C"/>
    <w:rsid w:val="006A348A"/>
    <w:rsid w:val="006B0FF4"/>
    <w:rsid w:val="006B4630"/>
    <w:rsid w:val="006C0262"/>
    <w:rsid w:val="006C584D"/>
    <w:rsid w:val="006D11D0"/>
    <w:rsid w:val="006D3582"/>
    <w:rsid w:val="006D3DCD"/>
    <w:rsid w:val="006E24DA"/>
    <w:rsid w:val="006E79D3"/>
    <w:rsid w:val="006F2A7A"/>
    <w:rsid w:val="006F37C0"/>
    <w:rsid w:val="006F7001"/>
    <w:rsid w:val="00702074"/>
    <w:rsid w:val="00706A24"/>
    <w:rsid w:val="00715220"/>
    <w:rsid w:val="00716EFC"/>
    <w:rsid w:val="007172F3"/>
    <w:rsid w:val="007220E9"/>
    <w:rsid w:val="007225F4"/>
    <w:rsid w:val="00730FA0"/>
    <w:rsid w:val="00732FAB"/>
    <w:rsid w:val="0073432B"/>
    <w:rsid w:val="00734EE5"/>
    <w:rsid w:val="00736D3C"/>
    <w:rsid w:val="00745384"/>
    <w:rsid w:val="00746BF2"/>
    <w:rsid w:val="00753D76"/>
    <w:rsid w:val="007543C7"/>
    <w:rsid w:val="007601C7"/>
    <w:rsid w:val="00761FB6"/>
    <w:rsid w:val="00762F79"/>
    <w:rsid w:val="007653F8"/>
    <w:rsid w:val="0076593B"/>
    <w:rsid w:val="00774C22"/>
    <w:rsid w:val="00777D87"/>
    <w:rsid w:val="00783FFC"/>
    <w:rsid w:val="00786023"/>
    <w:rsid w:val="00786226"/>
    <w:rsid w:val="00790D1D"/>
    <w:rsid w:val="00791F6C"/>
    <w:rsid w:val="007A282F"/>
    <w:rsid w:val="007B06E1"/>
    <w:rsid w:val="007B2CB6"/>
    <w:rsid w:val="007D1EE0"/>
    <w:rsid w:val="007D28C2"/>
    <w:rsid w:val="007E137B"/>
    <w:rsid w:val="007E3B7B"/>
    <w:rsid w:val="007E3EE5"/>
    <w:rsid w:val="007E5BB0"/>
    <w:rsid w:val="007E7593"/>
    <w:rsid w:val="007F4B02"/>
    <w:rsid w:val="007F6E5F"/>
    <w:rsid w:val="008139B6"/>
    <w:rsid w:val="00817EBD"/>
    <w:rsid w:val="00823E0C"/>
    <w:rsid w:val="0083224B"/>
    <w:rsid w:val="00842148"/>
    <w:rsid w:val="0084523A"/>
    <w:rsid w:val="008464E1"/>
    <w:rsid w:val="00846AC6"/>
    <w:rsid w:val="008523DA"/>
    <w:rsid w:val="0085482F"/>
    <w:rsid w:val="00854A5D"/>
    <w:rsid w:val="00863728"/>
    <w:rsid w:val="008705DC"/>
    <w:rsid w:val="00882D0F"/>
    <w:rsid w:val="0088388C"/>
    <w:rsid w:val="0088449E"/>
    <w:rsid w:val="008866EE"/>
    <w:rsid w:val="008A0EB4"/>
    <w:rsid w:val="008B04BA"/>
    <w:rsid w:val="008C19B9"/>
    <w:rsid w:val="008D1824"/>
    <w:rsid w:val="008D383C"/>
    <w:rsid w:val="008D38B5"/>
    <w:rsid w:val="008D5235"/>
    <w:rsid w:val="008D705F"/>
    <w:rsid w:val="008E4EDB"/>
    <w:rsid w:val="008E66FF"/>
    <w:rsid w:val="008E6848"/>
    <w:rsid w:val="008F2DC6"/>
    <w:rsid w:val="008F45FB"/>
    <w:rsid w:val="008F6D00"/>
    <w:rsid w:val="0090039C"/>
    <w:rsid w:val="00905893"/>
    <w:rsid w:val="0090719E"/>
    <w:rsid w:val="00910388"/>
    <w:rsid w:val="00920751"/>
    <w:rsid w:val="00924906"/>
    <w:rsid w:val="009273D0"/>
    <w:rsid w:val="00941809"/>
    <w:rsid w:val="009418B8"/>
    <w:rsid w:val="00943959"/>
    <w:rsid w:val="00944720"/>
    <w:rsid w:val="00945877"/>
    <w:rsid w:val="00947C09"/>
    <w:rsid w:val="00956179"/>
    <w:rsid w:val="009621E3"/>
    <w:rsid w:val="00983B62"/>
    <w:rsid w:val="00984890"/>
    <w:rsid w:val="00984936"/>
    <w:rsid w:val="00987933"/>
    <w:rsid w:val="009905A1"/>
    <w:rsid w:val="009912E2"/>
    <w:rsid w:val="00991CD1"/>
    <w:rsid w:val="0099374D"/>
    <w:rsid w:val="009971F5"/>
    <w:rsid w:val="0099745E"/>
    <w:rsid w:val="009A7FD8"/>
    <w:rsid w:val="009D2259"/>
    <w:rsid w:val="009D243C"/>
    <w:rsid w:val="009D4D85"/>
    <w:rsid w:val="009E4FA4"/>
    <w:rsid w:val="009E51B9"/>
    <w:rsid w:val="009E570B"/>
    <w:rsid w:val="009F0D4C"/>
    <w:rsid w:val="009F7E7C"/>
    <w:rsid w:val="00A0585E"/>
    <w:rsid w:val="00A067CA"/>
    <w:rsid w:val="00A107B6"/>
    <w:rsid w:val="00A25844"/>
    <w:rsid w:val="00A25C44"/>
    <w:rsid w:val="00A27417"/>
    <w:rsid w:val="00A300D9"/>
    <w:rsid w:val="00A32BF7"/>
    <w:rsid w:val="00A35A5E"/>
    <w:rsid w:val="00A50801"/>
    <w:rsid w:val="00A57B32"/>
    <w:rsid w:val="00A6588B"/>
    <w:rsid w:val="00A67E8F"/>
    <w:rsid w:val="00A70E61"/>
    <w:rsid w:val="00A73099"/>
    <w:rsid w:val="00A93D12"/>
    <w:rsid w:val="00A97FF9"/>
    <w:rsid w:val="00AA57E2"/>
    <w:rsid w:val="00AA618E"/>
    <w:rsid w:val="00AA7D01"/>
    <w:rsid w:val="00AC4DAA"/>
    <w:rsid w:val="00AC6127"/>
    <w:rsid w:val="00AD23E3"/>
    <w:rsid w:val="00AE00F7"/>
    <w:rsid w:val="00AE49F4"/>
    <w:rsid w:val="00AE5893"/>
    <w:rsid w:val="00AE5A47"/>
    <w:rsid w:val="00AF1B55"/>
    <w:rsid w:val="00AF31D4"/>
    <w:rsid w:val="00B07DE0"/>
    <w:rsid w:val="00B12813"/>
    <w:rsid w:val="00B1305A"/>
    <w:rsid w:val="00B3160C"/>
    <w:rsid w:val="00B40964"/>
    <w:rsid w:val="00B43862"/>
    <w:rsid w:val="00B4459F"/>
    <w:rsid w:val="00B44CD2"/>
    <w:rsid w:val="00B45C61"/>
    <w:rsid w:val="00B47192"/>
    <w:rsid w:val="00B47FC3"/>
    <w:rsid w:val="00B571E0"/>
    <w:rsid w:val="00B66359"/>
    <w:rsid w:val="00B6749C"/>
    <w:rsid w:val="00B70F1E"/>
    <w:rsid w:val="00B7114E"/>
    <w:rsid w:val="00B715CF"/>
    <w:rsid w:val="00B771A9"/>
    <w:rsid w:val="00B8040E"/>
    <w:rsid w:val="00B81DA3"/>
    <w:rsid w:val="00B829F1"/>
    <w:rsid w:val="00B87018"/>
    <w:rsid w:val="00B90912"/>
    <w:rsid w:val="00B944CE"/>
    <w:rsid w:val="00B9483C"/>
    <w:rsid w:val="00B9722E"/>
    <w:rsid w:val="00BA175A"/>
    <w:rsid w:val="00BA4D3D"/>
    <w:rsid w:val="00BA50E3"/>
    <w:rsid w:val="00BB0EAE"/>
    <w:rsid w:val="00BB0F36"/>
    <w:rsid w:val="00BC3926"/>
    <w:rsid w:val="00BD2621"/>
    <w:rsid w:val="00BE238D"/>
    <w:rsid w:val="00BE5DAD"/>
    <w:rsid w:val="00C016FA"/>
    <w:rsid w:val="00C01A90"/>
    <w:rsid w:val="00C01EE2"/>
    <w:rsid w:val="00C02B02"/>
    <w:rsid w:val="00C10FC3"/>
    <w:rsid w:val="00C120B6"/>
    <w:rsid w:val="00C208A1"/>
    <w:rsid w:val="00C231B2"/>
    <w:rsid w:val="00C24FB6"/>
    <w:rsid w:val="00C27989"/>
    <w:rsid w:val="00C31E02"/>
    <w:rsid w:val="00C3708C"/>
    <w:rsid w:val="00C425CD"/>
    <w:rsid w:val="00C44170"/>
    <w:rsid w:val="00C50329"/>
    <w:rsid w:val="00C51236"/>
    <w:rsid w:val="00C61548"/>
    <w:rsid w:val="00C66031"/>
    <w:rsid w:val="00C66CD7"/>
    <w:rsid w:val="00C750A5"/>
    <w:rsid w:val="00C84C79"/>
    <w:rsid w:val="00C87713"/>
    <w:rsid w:val="00C946C7"/>
    <w:rsid w:val="00C96E62"/>
    <w:rsid w:val="00CA1F82"/>
    <w:rsid w:val="00CA35B9"/>
    <w:rsid w:val="00CA7598"/>
    <w:rsid w:val="00CB1E6E"/>
    <w:rsid w:val="00CB2BF3"/>
    <w:rsid w:val="00CB3A2D"/>
    <w:rsid w:val="00CB75D4"/>
    <w:rsid w:val="00CC5B21"/>
    <w:rsid w:val="00CC6A63"/>
    <w:rsid w:val="00CF52CC"/>
    <w:rsid w:val="00CF54A6"/>
    <w:rsid w:val="00CF71A6"/>
    <w:rsid w:val="00CF7F35"/>
    <w:rsid w:val="00D03E02"/>
    <w:rsid w:val="00D10696"/>
    <w:rsid w:val="00D1172D"/>
    <w:rsid w:val="00D1558B"/>
    <w:rsid w:val="00D2787D"/>
    <w:rsid w:val="00D2790E"/>
    <w:rsid w:val="00D32A05"/>
    <w:rsid w:val="00D3486D"/>
    <w:rsid w:val="00D42181"/>
    <w:rsid w:val="00D45782"/>
    <w:rsid w:val="00D546E1"/>
    <w:rsid w:val="00D6182C"/>
    <w:rsid w:val="00D6293A"/>
    <w:rsid w:val="00D64E1C"/>
    <w:rsid w:val="00D71808"/>
    <w:rsid w:val="00D72653"/>
    <w:rsid w:val="00D73533"/>
    <w:rsid w:val="00D754CF"/>
    <w:rsid w:val="00D772CA"/>
    <w:rsid w:val="00D87429"/>
    <w:rsid w:val="00DA09A3"/>
    <w:rsid w:val="00DA5355"/>
    <w:rsid w:val="00DB0AD7"/>
    <w:rsid w:val="00DB2615"/>
    <w:rsid w:val="00DB28DC"/>
    <w:rsid w:val="00DB3989"/>
    <w:rsid w:val="00DC0B6B"/>
    <w:rsid w:val="00DC3FE8"/>
    <w:rsid w:val="00DD1B4B"/>
    <w:rsid w:val="00DD1EB0"/>
    <w:rsid w:val="00DD568B"/>
    <w:rsid w:val="00DD7CEA"/>
    <w:rsid w:val="00DE5FA5"/>
    <w:rsid w:val="00DF1A6F"/>
    <w:rsid w:val="00DF1EB1"/>
    <w:rsid w:val="00DF5863"/>
    <w:rsid w:val="00E002B7"/>
    <w:rsid w:val="00E028A7"/>
    <w:rsid w:val="00E0326D"/>
    <w:rsid w:val="00E05382"/>
    <w:rsid w:val="00E156AF"/>
    <w:rsid w:val="00E25D0C"/>
    <w:rsid w:val="00E26DE1"/>
    <w:rsid w:val="00E3563E"/>
    <w:rsid w:val="00E429EF"/>
    <w:rsid w:val="00E50210"/>
    <w:rsid w:val="00E54CAA"/>
    <w:rsid w:val="00E569C4"/>
    <w:rsid w:val="00E60ADB"/>
    <w:rsid w:val="00E6220B"/>
    <w:rsid w:val="00E62760"/>
    <w:rsid w:val="00E62E18"/>
    <w:rsid w:val="00E64818"/>
    <w:rsid w:val="00E64DFF"/>
    <w:rsid w:val="00E720B0"/>
    <w:rsid w:val="00E75916"/>
    <w:rsid w:val="00E75CE4"/>
    <w:rsid w:val="00E76A6C"/>
    <w:rsid w:val="00E819D9"/>
    <w:rsid w:val="00E82754"/>
    <w:rsid w:val="00E91725"/>
    <w:rsid w:val="00E952FF"/>
    <w:rsid w:val="00E96DFD"/>
    <w:rsid w:val="00EA00A7"/>
    <w:rsid w:val="00EA2E22"/>
    <w:rsid w:val="00EA57EB"/>
    <w:rsid w:val="00EA7D50"/>
    <w:rsid w:val="00EB21CA"/>
    <w:rsid w:val="00EB2F97"/>
    <w:rsid w:val="00EC2246"/>
    <w:rsid w:val="00EC78AF"/>
    <w:rsid w:val="00ED1DAF"/>
    <w:rsid w:val="00EE064A"/>
    <w:rsid w:val="00EE5567"/>
    <w:rsid w:val="00EF0360"/>
    <w:rsid w:val="00EF10A0"/>
    <w:rsid w:val="00F056B6"/>
    <w:rsid w:val="00F068A8"/>
    <w:rsid w:val="00F06D39"/>
    <w:rsid w:val="00F2083A"/>
    <w:rsid w:val="00F3268A"/>
    <w:rsid w:val="00F353AB"/>
    <w:rsid w:val="00F4117D"/>
    <w:rsid w:val="00F41840"/>
    <w:rsid w:val="00F465A1"/>
    <w:rsid w:val="00F47E90"/>
    <w:rsid w:val="00F5070C"/>
    <w:rsid w:val="00F565F9"/>
    <w:rsid w:val="00F61C62"/>
    <w:rsid w:val="00F6350D"/>
    <w:rsid w:val="00F63685"/>
    <w:rsid w:val="00F63E98"/>
    <w:rsid w:val="00F70A8A"/>
    <w:rsid w:val="00F73F20"/>
    <w:rsid w:val="00F80989"/>
    <w:rsid w:val="00F839EC"/>
    <w:rsid w:val="00F84A43"/>
    <w:rsid w:val="00F90368"/>
    <w:rsid w:val="00F95CE8"/>
    <w:rsid w:val="00FA0A7B"/>
    <w:rsid w:val="00FA14D4"/>
    <w:rsid w:val="00FA166A"/>
    <w:rsid w:val="00FA2A06"/>
    <w:rsid w:val="00FB192D"/>
    <w:rsid w:val="00FB550E"/>
    <w:rsid w:val="00FC0A4E"/>
    <w:rsid w:val="00FC1B67"/>
    <w:rsid w:val="00FC4832"/>
    <w:rsid w:val="00FC77E4"/>
    <w:rsid w:val="00FD15C6"/>
    <w:rsid w:val="00FD3770"/>
    <w:rsid w:val="00FD63BA"/>
    <w:rsid w:val="00FE78D0"/>
    <w:rsid w:val="00FF16F1"/>
    <w:rsid w:val="00FF1B40"/>
    <w:rsid w:val="00FF4177"/>
    <w:rsid w:val="00FF57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00FB1D9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next w:val="Normal"/>
    <w:qFormat/>
    <w:rsid w:val="00ED5BCB"/>
    <w:pPr>
      <w:keepNext/>
      <w:spacing w:before="240" w:after="60"/>
      <w:outlineLvl w:val="0"/>
    </w:pPr>
    <w:rPr>
      <w:rFonts w:ascii="Arial" w:hAnsi="Arial"/>
      <w:b/>
      <w:kern w:val="32"/>
      <w:sz w:val="32"/>
      <w:szCs w:val="32"/>
    </w:rPr>
  </w:style>
  <w:style w:type="paragraph" w:styleId="Heading2">
    <w:name w:val="heading 2"/>
    <w:basedOn w:val="Normal"/>
    <w:next w:val="Normal"/>
    <w:qFormat/>
    <w:rsid w:val="00ED5BCB"/>
    <w:pPr>
      <w:keepNext/>
      <w:spacing w:before="240" w:after="60"/>
      <w:outlineLvl w:val="1"/>
    </w:pPr>
    <w:rPr>
      <w:rFonts w:ascii="Arial" w:hAnsi="Arial"/>
      <w:b/>
      <w:i/>
      <w:sz w:val="28"/>
      <w:szCs w:val="28"/>
    </w:rPr>
  </w:style>
  <w:style w:type="paragraph" w:styleId="Heading3">
    <w:name w:val="heading 3"/>
    <w:basedOn w:val="Normal"/>
    <w:next w:val="Normal"/>
    <w:qFormat/>
    <w:rsid w:val="00ED5BCB"/>
    <w:pPr>
      <w:keepNext/>
      <w:spacing w:before="240" w:after="60"/>
      <w:outlineLvl w:val="2"/>
    </w:pPr>
    <w:rPr>
      <w:rFonts w:ascii="Arial" w:hAnsi="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214BB"/>
    <w:rPr>
      <w:rFonts w:ascii="Lucida Grande" w:hAnsi="Lucida Grande"/>
      <w:sz w:val="18"/>
      <w:szCs w:val="18"/>
    </w:rPr>
  </w:style>
  <w:style w:type="paragraph" w:styleId="ListParagraph">
    <w:name w:val="List Paragraph"/>
    <w:basedOn w:val="Normal"/>
    <w:uiPriority w:val="34"/>
    <w:qFormat/>
    <w:rsid w:val="00786023"/>
    <w:pPr>
      <w:ind w:left="720"/>
      <w:contextualSpacing/>
    </w:pPr>
  </w:style>
  <w:style w:type="paragraph" w:styleId="TOCHeading">
    <w:name w:val="TOC Heading"/>
    <w:basedOn w:val="Heading1"/>
    <w:next w:val="Normal"/>
    <w:uiPriority w:val="39"/>
    <w:unhideWhenUsed/>
    <w:qFormat/>
    <w:rsid w:val="00D32A05"/>
    <w:pPr>
      <w:keepLines/>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rsid w:val="00D32A05"/>
    <w:pPr>
      <w:spacing w:before="120"/>
    </w:pPr>
    <w:rPr>
      <w:rFonts w:asciiTheme="minorHAnsi" w:hAnsiTheme="minorHAnsi"/>
      <w:b/>
    </w:rPr>
  </w:style>
  <w:style w:type="paragraph" w:styleId="TOC2">
    <w:name w:val="toc 2"/>
    <w:basedOn w:val="Normal"/>
    <w:next w:val="Normal"/>
    <w:autoRedefine/>
    <w:uiPriority w:val="39"/>
    <w:unhideWhenUsed/>
    <w:rsid w:val="00D32A05"/>
    <w:pPr>
      <w:ind w:left="240"/>
    </w:pPr>
    <w:rPr>
      <w:rFonts w:asciiTheme="minorHAnsi" w:hAnsiTheme="minorHAnsi"/>
      <w:b/>
      <w:sz w:val="22"/>
      <w:szCs w:val="22"/>
    </w:rPr>
  </w:style>
  <w:style w:type="paragraph" w:styleId="TOC3">
    <w:name w:val="toc 3"/>
    <w:basedOn w:val="Normal"/>
    <w:next w:val="Normal"/>
    <w:autoRedefine/>
    <w:uiPriority w:val="39"/>
    <w:unhideWhenUsed/>
    <w:rsid w:val="00D32A0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32A0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32A0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32A0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32A0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32A0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32A05"/>
    <w:pPr>
      <w:ind w:left="1920"/>
    </w:pPr>
    <w:rPr>
      <w:rFonts w:asciiTheme="minorHAnsi" w:hAnsiTheme="minorHAnsi"/>
      <w:sz w:val="20"/>
      <w:szCs w:val="20"/>
    </w:rPr>
  </w:style>
  <w:style w:type="paragraph" w:styleId="Header">
    <w:name w:val="header"/>
    <w:basedOn w:val="Normal"/>
    <w:link w:val="HeaderChar"/>
    <w:uiPriority w:val="99"/>
    <w:unhideWhenUsed/>
    <w:rsid w:val="008A0EB4"/>
    <w:pPr>
      <w:tabs>
        <w:tab w:val="center" w:pos="4320"/>
        <w:tab w:val="right" w:pos="8640"/>
      </w:tabs>
    </w:pPr>
  </w:style>
  <w:style w:type="character" w:customStyle="1" w:styleId="HeaderChar">
    <w:name w:val="Header Char"/>
    <w:basedOn w:val="DefaultParagraphFont"/>
    <w:link w:val="Header"/>
    <w:uiPriority w:val="99"/>
    <w:rsid w:val="008A0EB4"/>
    <w:rPr>
      <w:sz w:val="24"/>
      <w:szCs w:val="24"/>
      <w:lang w:eastAsia="en-US"/>
    </w:rPr>
  </w:style>
  <w:style w:type="paragraph" w:styleId="Footer">
    <w:name w:val="footer"/>
    <w:basedOn w:val="Normal"/>
    <w:link w:val="FooterChar"/>
    <w:uiPriority w:val="99"/>
    <w:unhideWhenUsed/>
    <w:rsid w:val="008A0EB4"/>
    <w:pPr>
      <w:tabs>
        <w:tab w:val="center" w:pos="4320"/>
        <w:tab w:val="right" w:pos="8640"/>
      </w:tabs>
    </w:pPr>
  </w:style>
  <w:style w:type="character" w:customStyle="1" w:styleId="FooterChar">
    <w:name w:val="Footer Char"/>
    <w:basedOn w:val="DefaultParagraphFont"/>
    <w:link w:val="Footer"/>
    <w:uiPriority w:val="99"/>
    <w:rsid w:val="008A0EB4"/>
    <w:rPr>
      <w:sz w:val="24"/>
      <w:szCs w:val="24"/>
      <w:lang w:eastAsia="en-US"/>
    </w:rPr>
  </w:style>
  <w:style w:type="character" w:styleId="PageNumber">
    <w:name w:val="page number"/>
    <w:basedOn w:val="DefaultParagraphFont"/>
    <w:uiPriority w:val="99"/>
    <w:semiHidden/>
    <w:unhideWhenUsed/>
    <w:rsid w:val="008A0EB4"/>
  </w:style>
  <w:style w:type="character" w:styleId="Hyperlink">
    <w:name w:val="Hyperlink"/>
    <w:basedOn w:val="DefaultParagraphFont"/>
    <w:uiPriority w:val="99"/>
    <w:unhideWhenUsed/>
    <w:rsid w:val="0073432B"/>
    <w:rPr>
      <w:color w:val="0000FF" w:themeColor="hyperlink"/>
      <w:u w:val="single"/>
    </w:rPr>
  </w:style>
  <w:style w:type="paragraph" w:styleId="NormalWeb">
    <w:name w:val="Normal (Web)"/>
    <w:basedOn w:val="Normal"/>
    <w:uiPriority w:val="99"/>
    <w:unhideWhenUsed/>
    <w:rsid w:val="000D60B6"/>
    <w:pPr>
      <w:spacing w:before="100" w:beforeAutospacing="1" w:after="100" w:afterAutospacing="1"/>
    </w:pPr>
    <w:rPr>
      <w:rFonts w:eastAsia="Times New Roman"/>
    </w:rPr>
  </w:style>
  <w:style w:type="paragraph" w:styleId="NoSpacing">
    <w:name w:val="No Spacing"/>
    <w:link w:val="NoSpacingChar"/>
    <w:qFormat/>
    <w:rsid w:val="00736D3C"/>
    <w:rPr>
      <w:rFonts w:ascii="PMingLiU" w:hAnsi="PMingLiU" w:cstheme="minorBidi"/>
      <w:sz w:val="22"/>
      <w:szCs w:val="22"/>
      <w:lang w:eastAsia="en-US"/>
    </w:rPr>
  </w:style>
  <w:style w:type="character" w:customStyle="1" w:styleId="NoSpacingChar">
    <w:name w:val="No Spacing Char"/>
    <w:basedOn w:val="DefaultParagraphFont"/>
    <w:link w:val="NoSpacing"/>
    <w:rsid w:val="00736D3C"/>
    <w:rPr>
      <w:rFonts w:ascii="PMingLiU" w:hAnsi="PMingLiU" w:cstheme="minorBidi"/>
      <w:sz w:val="22"/>
      <w:szCs w:val="22"/>
      <w:lang w:eastAsia="en-US"/>
    </w:rPr>
  </w:style>
  <w:style w:type="character" w:styleId="CommentReference">
    <w:name w:val="annotation reference"/>
    <w:basedOn w:val="DefaultParagraphFont"/>
    <w:uiPriority w:val="99"/>
    <w:semiHidden/>
    <w:unhideWhenUsed/>
    <w:rsid w:val="00035CE3"/>
    <w:rPr>
      <w:sz w:val="18"/>
      <w:szCs w:val="18"/>
    </w:rPr>
  </w:style>
  <w:style w:type="paragraph" w:styleId="CommentText">
    <w:name w:val="annotation text"/>
    <w:basedOn w:val="Normal"/>
    <w:link w:val="CommentTextChar"/>
    <w:uiPriority w:val="99"/>
    <w:semiHidden/>
    <w:unhideWhenUsed/>
    <w:rsid w:val="00035CE3"/>
  </w:style>
  <w:style w:type="character" w:customStyle="1" w:styleId="CommentTextChar">
    <w:name w:val="Comment Text Char"/>
    <w:basedOn w:val="DefaultParagraphFont"/>
    <w:link w:val="CommentText"/>
    <w:uiPriority w:val="99"/>
    <w:semiHidden/>
    <w:rsid w:val="00035CE3"/>
    <w:rPr>
      <w:sz w:val="24"/>
      <w:szCs w:val="24"/>
      <w:lang w:eastAsia="en-US"/>
    </w:rPr>
  </w:style>
  <w:style w:type="paragraph" w:styleId="CommentSubject">
    <w:name w:val="annotation subject"/>
    <w:basedOn w:val="CommentText"/>
    <w:next w:val="CommentText"/>
    <w:link w:val="CommentSubjectChar"/>
    <w:uiPriority w:val="99"/>
    <w:semiHidden/>
    <w:unhideWhenUsed/>
    <w:rsid w:val="00035CE3"/>
    <w:rPr>
      <w:b/>
      <w:bCs/>
      <w:sz w:val="20"/>
      <w:szCs w:val="20"/>
    </w:rPr>
  </w:style>
  <w:style w:type="character" w:customStyle="1" w:styleId="CommentSubjectChar">
    <w:name w:val="Comment Subject Char"/>
    <w:basedOn w:val="CommentTextChar"/>
    <w:link w:val="CommentSubject"/>
    <w:uiPriority w:val="99"/>
    <w:semiHidden/>
    <w:rsid w:val="00035CE3"/>
    <w:rPr>
      <w:b/>
      <w:bCs/>
      <w:sz w:val="24"/>
      <w:szCs w:val="24"/>
      <w:lang w:eastAsia="en-US"/>
    </w:rPr>
  </w:style>
  <w:style w:type="paragraph" w:styleId="Bibliography">
    <w:name w:val="Bibliography"/>
    <w:basedOn w:val="Normal"/>
    <w:next w:val="Normal"/>
    <w:uiPriority w:val="37"/>
    <w:unhideWhenUsed/>
    <w:rsid w:val="00924906"/>
    <w:pPr>
      <w:tabs>
        <w:tab w:val="left" w:pos="500"/>
      </w:tabs>
      <w:spacing w:after="240"/>
      <w:ind w:left="504" w:hanging="504"/>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next w:val="Normal"/>
    <w:qFormat/>
    <w:rsid w:val="00ED5BCB"/>
    <w:pPr>
      <w:keepNext/>
      <w:spacing w:before="240" w:after="60"/>
      <w:outlineLvl w:val="0"/>
    </w:pPr>
    <w:rPr>
      <w:rFonts w:ascii="Arial" w:hAnsi="Arial"/>
      <w:b/>
      <w:kern w:val="32"/>
      <w:sz w:val="32"/>
      <w:szCs w:val="32"/>
    </w:rPr>
  </w:style>
  <w:style w:type="paragraph" w:styleId="Heading2">
    <w:name w:val="heading 2"/>
    <w:basedOn w:val="Normal"/>
    <w:next w:val="Normal"/>
    <w:qFormat/>
    <w:rsid w:val="00ED5BCB"/>
    <w:pPr>
      <w:keepNext/>
      <w:spacing w:before="240" w:after="60"/>
      <w:outlineLvl w:val="1"/>
    </w:pPr>
    <w:rPr>
      <w:rFonts w:ascii="Arial" w:hAnsi="Arial"/>
      <w:b/>
      <w:i/>
      <w:sz w:val="28"/>
      <w:szCs w:val="28"/>
    </w:rPr>
  </w:style>
  <w:style w:type="paragraph" w:styleId="Heading3">
    <w:name w:val="heading 3"/>
    <w:basedOn w:val="Normal"/>
    <w:next w:val="Normal"/>
    <w:qFormat/>
    <w:rsid w:val="00ED5BCB"/>
    <w:pPr>
      <w:keepNext/>
      <w:spacing w:before="240" w:after="60"/>
      <w:outlineLvl w:val="2"/>
    </w:pPr>
    <w:rPr>
      <w:rFonts w:ascii="Arial" w:hAnsi="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214BB"/>
    <w:rPr>
      <w:rFonts w:ascii="Lucida Grande" w:hAnsi="Lucida Grande"/>
      <w:sz w:val="18"/>
      <w:szCs w:val="18"/>
    </w:rPr>
  </w:style>
  <w:style w:type="paragraph" w:styleId="ListParagraph">
    <w:name w:val="List Paragraph"/>
    <w:basedOn w:val="Normal"/>
    <w:uiPriority w:val="34"/>
    <w:qFormat/>
    <w:rsid w:val="00786023"/>
    <w:pPr>
      <w:ind w:left="720"/>
      <w:contextualSpacing/>
    </w:pPr>
  </w:style>
  <w:style w:type="paragraph" w:styleId="TOCHeading">
    <w:name w:val="TOC Heading"/>
    <w:basedOn w:val="Heading1"/>
    <w:next w:val="Normal"/>
    <w:uiPriority w:val="39"/>
    <w:unhideWhenUsed/>
    <w:qFormat/>
    <w:rsid w:val="00D32A05"/>
    <w:pPr>
      <w:keepLines/>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rsid w:val="00D32A05"/>
    <w:pPr>
      <w:spacing w:before="120"/>
    </w:pPr>
    <w:rPr>
      <w:rFonts w:asciiTheme="minorHAnsi" w:hAnsiTheme="minorHAnsi"/>
      <w:b/>
    </w:rPr>
  </w:style>
  <w:style w:type="paragraph" w:styleId="TOC2">
    <w:name w:val="toc 2"/>
    <w:basedOn w:val="Normal"/>
    <w:next w:val="Normal"/>
    <w:autoRedefine/>
    <w:uiPriority w:val="39"/>
    <w:unhideWhenUsed/>
    <w:rsid w:val="00D32A05"/>
    <w:pPr>
      <w:ind w:left="240"/>
    </w:pPr>
    <w:rPr>
      <w:rFonts w:asciiTheme="minorHAnsi" w:hAnsiTheme="minorHAnsi"/>
      <w:b/>
      <w:sz w:val="22"/>
      <w:szCs w:val="22"/>
    </w:rPr>
  </w:style>
  <w:style w:type="paragraph" w:styleId="TOC3">
    <w:name w:val="toc 3"/>
    <w:basedOn w:val="Normal"/>
    <w:next w:val="Normal"/>
    <w:autoRedefine/>
    <w:uiPriority w:val="39"/>
    <w:unhideWhenUsed/>
    <w:rsid w:val="00D32A0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32A0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32A0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32A0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32A0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32A0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32A05"/>
    <w:pPr>
      <w:ind w:left="1920"/>
    </w:pPr>
    <w:rPr>
      <w:rFonts w:asciiTheme="minorHAnsi" w:hAnsiTheme="minorHAnsi"/>
      <w:sz w:val="20"/>
      <w:szCs w:val="20"/>
    </w:rPr>
  </w:style>
  <w:style w:type="paragraph" w:styleId="Header">
    <w:name w:val="header"/>
    <w:basedOn w:val="Normal"/>
    <w:link w:val="HeaderChar"/>
    <w:uiPriority w:val="99"/>
    <w:unhideWhenUsed/>
    <w:rsid w:val="008A0EB4"/>
    <w:pPr>
      <w:tabs>
        <w:tab w:val="center" w:pos="4320"/>
        <w:tab w:val="right" w:pos="8640"/>
      </w:tabs>
    </w:pPr>
  </w:style>
  <w:style w:type="character" w:customStyle="1" w:styleId="HeaderChar">
    <w:name w:val="Header Char"/>
    <w:basedOn w:val="DefaultParagraphFont"/>
    <w:link w:val="Header"/>
    <w:uiPriority w:val="99"/>
    <w:rsid w:val="008A0EB4"/>
    <w:rPr>
      <w:sz w:val="24"/>
      <w:szCs w:val="24"/>
      <w:lang w:eastAsia="en-US"/>
    </w:rPr>
  </w:style>
  <w:style w:type="paragraph" w:styleId="Footer">
    <w:name w:val="footer"/>
    <w:basedOn w:val="Normal"/>
    <w:link w:val="FooterChar"/>
    <w:uiPriority w:val="99"/>
    <w:unhideWhenUsed/>
    <w:rsid w:val="008A0EB4"/>
    <w:pPr>
      <w:tabs>
        <w:tab w:val="center" w:pos="4320"/>
        <w:tab w:val="right" w:pos="8640"/>
      </w:tabs>
    </w:pPr>
  </w:style>
  <w:style w:type="character" w:customStyle="1" w:styleId="FooterChar">
    <w:name w:val="Footer Char"/>
    <w:basedOn w:val="DefaultParagraphFont"/>
    <w:link w:val="Footer"/>
    <w:uiPriority w:val="99"/>
    <w:rsid w:val="008A0EB4"/>
    <w:rPr>
      <w:sz w:val="24"/>
      <w:szCs w:val="24"/>
      <w:lang w:eastAsia="en-US"/>
    </w:rPr>
  </w:style>
  <w:style w:type="character" w:styleId="PageNumber">
    <w:name w:val="page number"/>
    <w:basedOn w:val="DefaultParagraphFont"/>
    <w:uiPriority w:val="99"/>
    <w:semiHidden/>
    <w:unhideWhenUsed/>
    <w:rsid w:val="008A0EB4"/>
  </w:style>
  <w:style w:type="character" w:styleId="Hyperlink">
    <w:name w:val="Hyperlink"/>
    <w:basedOn w:val="DefaultParagraphFont"/>
    <w:uiPriority w:val="99"/>
    <w:unhideWhenUsed/>
    <w:rsid w:val="0073432B"/>
    <w:rPr>
      <w:color w:val="0000FF" w:themeColor="hyperlink"/>
      <w:u w:val="single"/>
    </w:rPr>
  </w:style>
  <w:style w:type="paragraph" w:styleId="NormalWeb">
    <w:name w:val="Normal (Web)"/>
    <w:basedOn w:val="Normal"/>
    <w:uiPriority w:val="99"/>
    <w:unhideWhenUsed/>
    <w:rsid w:val="000D60B6"/>
    <w:pPr>
      <w:spacing w:before="100" w:beforeAutospacing="1" w:after="100" w:afterAutospacing="1"/>
    </w:pPr>
    <w:rPr>
      <w:rFonts w:eastAsia="Times New Roman"/>
    </w:rPr>
  </w:style>
  <w:style w:type="paragraph" w:styleId="NoSpacing">
    <w:name w:val="No Spacing"/>
    <w:link w:val="NoSpacingChar"/>
    <w:qFormat/>
    <w:rsid w:val="00736D3C"/>
    <w:rPr>
      <w:rFonts w:ascii="PMingLiU" w:hAnsi="PMingLiU" w:cstheme="minorBidi"/>
      <w:sz w:val="22"/>
      <w:szCs w:val="22"/>
      <w:lang w:eastAsia="en-US"/>
    </w:rPr>
  </w:style>
  <w:style w:type="character" w:customStyle="1" w:styleId="NoSpacingChar">
    <w:name w:val="No Spacing Char"/>
    <w:basedOn w:val="DefaultParagraphFont"/>
    <w:link w:val="NoSpacing"/>
    <w:rsid w:val="00736D3C"/>
    <w:rPr>
      <w:rFonts w:ascii="PMingLiU" w:hAnsi="PMingLiU" w:cstheme="minorBidi"/>
      <w:sz w:val="22"/>
      <w:szCs w:val="22"/>
      <w:lang w:eastAsia="en-US"/>
    </w:rPr>
  </w:style>
  <w:style w:type="character" w:styleId="CommentReference">
    <w:name w:val="annotation reference"/>
    <w:basedOn w:val="DefaultParagraphFont"/>
    <w:uiPriority w:val="99"/>
    <w:semiHidden/>
    <w:unhideWhenUsed/>
    <w:rsid w:val="00035CE3"/>
    <w:rPr>
      <w:sz w:val="18"/>
      <w:szCs w:val="18"/>
    </w:rPr>
  </w:style>
  <w:style w:type="paragraph" w:styleId="CommentText">
    <w:name w:val="annotation text"/>
    <w:basedOn w:val="Normal"/>
    <w:link w:val="CommentTextChar"/>
    <w:uiPriority w:val="99"/>
    <w:semiHidden/>
    <w:unhideWhenUsed/>
    <w:rsid w:val="00035CE3"/>
  </w:style>
  <w:style w:type="character" w:customStyle="1" w:styleId="CommentTextChar">
    <w:name w:val="Comment Text Char"/>
    <w:basedOn w:val="DefaultParagraphFont"/>
    <w:link w:val="CommentText"/>
    <w:uiPriority w:val="99"/>
    <w:semiHidden/>
    <w:rsid w:val="00035CE3"/>
    <w:rPr>
      <w:sz w:val="24"/>
      <w:szCs w:val="24"/>
      <w:lang w:eastAsia="en-US"/>
    </w:rPr>
  </w:style>
  <w:style w:type="paragraph" w:styleId="CommentSubject">
    <w:name w:val="annotation subject"/>
    <w:basedOn w:val="CommentText"/>
    <w:next w:val="CommentText"/>
    <w:link w:val="CommentSubjectChar"/>
    <w:uiPriority w:val="99"/>
    <w:semiHidden/>
    <w:unhideWhenUsed/>
    <w:rsid w:val="00035CE3"/>
    <w:rPr>
      <w:b/>
      <w:bCs/>
      <w:sz w:val="20"/>
      <w:szCs w:val="20"/>
    </w:rPr>
  </w:style>
  <w:style w:type="character" w:customStyle="1" w:styleId="CommentSubjectChar">
    <w:name w:val="Comment Subject Char"/>
    <w:basedOn w:val="CommentTextChar"/>
    <w:link w:val="CommentSubject"/>
    <w:uiPriority w:val="99"/>
    <w:semiHidden/>
    <w:rsid w:val="00035CE3"/>
    <w:rPr>
      <w:b/>
      <w:bCs/>
      <w:sz w:val="24"/>
      <w:szCs w:val="24"/>
      <w:lang w:eastAsia="en-US"/>
    </w:rPr>
  </w:style>
  <w:style w:type="paragraph" w:styleId="Bibliography">
    <w:name w:val="Bibliography"/>
    <w:basedOn w:val="Normal"/>
    <w:next w:val="Normal"/>
    <w:uiPriority w:val="37"/>
    <w:unhideWhenUsed/>
    <w:rsid w:val="00924906"/>
    <w:pPr>
      <w:tabs>
        <w:tab w:val="left" w:pos="500"/>
      </w:tabs>
      <w:spacing w:after="240"/>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13614">
      <w:bodyDiv w:val="1"/>
      <w:marLeft w:val="0"/>
      <w:marRight w:val="0"/>
      <w:marTop w:val="0"/>
      <w:marBottom w:val="0"/>
      <w:divBdr>
        <w:top w:val="none" w:sz="0" w:space="0" w:color="auto"/>
        <w:left w:val="none" w:sz="0" w:space="0" w:color="auto"/>
        <w:bottom w:val="none" w:sz="0" w:space="0" w:color="auto"/>
        <w:right w:val="none" w:sz="0" w:space="0" w:color="auto"/>
      </w:divBdr>
    </w:div>
    <w:div w:id="98451522">
      <w:bodyDiv w:val="1"/>
      <w:marLeft w:val="0"/>
      <w:marRight w:val="0"/>
      <w:marTop w:val="0"/>
      <w:marBottom w:val="0"/>
      <w:divBdr>
        <w:top w:val="none" w:sz="0" w:space="0" w:color="auto"/>
        <w:left w:val="none" w:sz="0" w:space="0" w:color="auto"/>
        <w:bottom w:val="none" w:sz="0" w:space="0" w:color="auto"/>
        <w:right w:val="none" w:sz="0" w:space="0" w:color="auto"/>
      </w:divBdr>
      <w:divsChild>
        <w:div w:id="87849983">
          <w:marLeft w:val="0"/>
          <w:marRight w:val="0"/>
          <w:marTop w:val="0"/>
          <w:marBottom w:val="0"/>
          <w:divBdr>
            <w:top w:val="none" w:sz="0" w:space="0" w:color="auto"/>
            <w:left w:val="none" w:sz="0" w:space="0" w:color="auto"/>
            <w:bottom w:val="none" w:sz="0" w:space="0" w:color="auto"/>
            <w:right w:val="none" w:sz="0" w:space="0" w:color="auto"/>
          </w:divBdr>
          <w:divsChild>
            <w:div w:id="1807971790">
              <w:marLeft w:val="0"/>
              <w:marRight w:val="0"/>
              <w:marTop w:val="0"/>
              <w:marBottom w:val="0"/>
              <w:divBdr>
                <w:top w:val="none" w:sz="0" w:space="0" w:color="auto"/>
                <w:left w:val="none" w:sz="0" w:space="0" w:color="auto"/>
                <w:bottom w:val="none" w:sz="0" w:space="0" w:color="auto"/>
                <w:right w:val="none" w:sz="0" w:space="0" w:color="auto"/>
              </w:divBdr>
              <w:divsChild>
                <w:div w:id="18171405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202976">
      <w:bodyDiv w:val="1"/>
      <w:marLeft w:val="0"/>
      <w:marRight w:val="0"/>
      <w:marTop w:val="0"/>
      <w:marBottom w:val="0"/>
      <w:divBdr>
        <w:top w:val="none" w:sz="0" w:space="0" w:color="auto"/>
        <w:left w:val="none" w:sz="0" w:space="0" w:color="auto"/>
        <w:bottom w:val="none" w:sz="0" w:space="0" w:color="auto"/>
        <w:right w:val="none" w:sz="0" w:space="0" w:color="auto"/>
      </w:divBdr>
    </w:div>
    <w:div w:id="328679938">
      <w:bodyDiv w:val="1"/>
      <w:marLeft w:val="0"/>
      <w:marRight w:val="0"/>
      <w:marTop w:val="0"/>
      <w:marBottom w:val="0"/>
      <w:divBdr>
        <w:top w:val="none" w:sz="0" w:space="0" w:color="auto"/>
        <w:left w:val="none" w:sz="0" w:space="0" w:color="auto"/>
        <w:bottom w:val="none" w:sz="0" w:space="0" w:color="auto"/>
        <w:right w:val="none" w:sz="0" w:space="0" w:color="auto"/>
      </w:divBdr>
    </w:div>
    <w:div w:id="348918020">
      <w:bodyDiv w:val="1"/>
      <w:marLeft w:val="0"/>
      <w:marRight w:val="0"/>
      <w:marTop w:val="0"/>
      <w:marBottom w:val="0"/>
      <w:divBdr>
        <w:top w:val="none" w:sz="0" w:space="0" w:color="auto"/>
        <w:left w:val="none" w:sz="0" w:space="0" w:color="auto"/>
        <w:bottom w:val="none" w:sz="0" w:space="0" w:color="auto"/>
        <w:right w:val="none" w:sz="0" w:space="0" w:color="auto"/>
      </w:divBdr>
    </w:div>
    <w:div w:id="441531977">
      <w:bodyDiv w:val="1"/>
      <w:marLeft w:val="0"/>
      <w:marRight w:val="0"/>
      <w:marTop w:val="0"/>
      <w:marBottom w:val="0"/>
      <w:divBdr>
        <w:top w:val="none" w:sz="0" w:space="0" w:color="auto"/>
        <w:left w:val="none" w:sz="0" w:space="0" w:color="auto"/>
        <w:bottom w:val="none" w:sz="0" w:space="0" w:color="auto"/>
        <w:right w:val="none" w:sz="0" w:space="0" w:color="auto"/>
      </w:divBdr>
    </w:div>
    <w:div w:id="600718461">
      <w:bodyDiv w:val="1"/>
      <w:marLeft w:val="0"/>
      <w:marRight w:val="0"/>
      <w:marTop w:val="0"/>
      <w:marBottom w:val="0"/>
      <w:divBdr>
        <w:top w:val="none" w:sz="0" w:space="0" w:color="auto"/>
        <w:left w:val="none" w:sz="0" w:space="0" w:color="auto"/>
        <w:bottom w:val="none" w:sz="0" w:space="0" w:color="auto"/>
        <w:right w:val="none" w:sz="0" w:space="0" w:color="auto"/>
      </w:divBdr>
    </w:div>
    <w:div w:id="699089251">
      <w:bodyDiv w:val="1"/>
      <w:marLeft w:val="0"/>
      <w:marRight w:val="0"/>
      <w:marTop w:val="0"/>
      <w:marBottom w:val="0"/>
      <w:divBdr>
        <w:top w:val="none" w:sz="0" w:space="0" w:color="auto"/>
        <w:left w:val="none" w:sz="0" w:space="0" w:color="auto"/>
        <w:bottom w:val="none" w:sz="0" w:space="0" w:color="auto"/>
        <w:right w:val="none" w:sz="0" w:space="0" w:color="auto"/>
      </w:divBdr>
    </w:div>
    <w:div w:id="774446001">
      <w:bodyDiv w:val="1"/>
      <w:marLeft w:val="0"/>
      <w:marRight w:val="0"/>
      <w:marTop w:val="0"/>
      <w:marBottom w:val="0"/>
      <w:divBdr>
        <w:top w:val="none" w:sz="0" w:space="0" w:color="auto"/>
        <w:left w:val="none" w:sz="0" w:space="0" w:color="auto"/>
        <w:bottom w:val="none" w:sz="0" w:space="0" w:color="auto"/>
        <w:right w:val="none" w:sz="0" w:space="0" w:color="auto"/>
      </w:divBdr>
    </w:div>
    <w:div w:id="850292476">
      <w:bodyDiv w:val="1"/>
      <w:marLeft w:val="0"/>
      <w:marRight w:val="0"/>
      <w:marTop w:val="0"/>
      <w:marBottom w:val="0"/>
      <w:divBdr>
        <w:top w:val="none" w:sz="0" w:space="0" w:color="auto"/>
        <w:left w:val="none" w:sz="0" w:space="0" w:color="auto"/>
        <w:bottom w:val="none" w:sz="0" w:space="0" w:color="auto"/>
        <w:right w:val="none" w:sz="0" w:space="0" w:color="auto"/>
      </w:divBdr>
      <w:divsChild>
        <w:div w:id="377165703">
          <w:marLeft w:val="0"/>
          <w:marRight w:val="0"/>
          <w:marTop w:val="0"/>
          <w:marBottom w:val="0"/>
          <w:divBdr>
            <w:top w:val="none" w:sz="0" w:space="0" w:color="auto"/>
            <w:left w:val="none" w:sz="0" w:space="0" w:color="auto"/>
            <w:bottom w:val="none" w:sz="0" w:space="0" w:color="auto"/>
            <w:right w:val="none" w:sz="0" w:space="0" w:color="auto"/>
          </w:divBdr>
          <w:divsChild>
            <w:div w:id="1206991173">
              <w:marLeft w:val="0"/>
              <w:marRight w:val="0"/>
              <w:marTop w:val="0"/>
              <w:marBottom w:val="0"/>
              <w:divBdr>
                <w:top w:val="none" w:sz="0" w:space="0" w:color="auto"/>
                <w:left w:val="none" w:sz="0" w:space="0" w:color="auto"/>
                <w:bottom w:val="none" w:sz="0" w:space="0" w:color="auto"/>
                <w:right w:val="none" w:sz="0" w:space="0" w:color="auto"/>
              </w:divBdr>
              <w:divsChild>
                <w:div w:id="9105823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23074961">
      <w:bodyDiv w:val="1"/>
      <w:marLeft w:val="0"/>
      <w:marRight w:val="0"/>
      <w:marTop w:val="0"/>
      <w:marBottom w:val="0"/>
      <w:divBdr>
        <w:top w:val="none" w:sz="0" w:space="0" w:color="auto"/>
        <w:left w:val="none" w:sz="0" w:space="0" w:color="auto"/>
        <w:bottom w:val="none" w:sz="0" w:space="0" w:color="auto"/>
        <w:right w:val="none" w:sz="0" w:space="0" w:color="auto"/>
      </w:divBdr>
    </w:div>
    <w:div w:id="1030493875">
      <w:bodyDiv w:val="1"/>
      <w:marLeft w:val="0"/>
      <w:marRight w:val="0"/>
      <w:marTop w:val="0"/>
      <w:marBottom w:val="0"/>
      <w:divBdr>
        <w:top w:val="none" w:sz="0" w:space="0" w:color="auto"/>
        <w:left w:val="none" w:sz="0" w:space="0" w:color="auto"/>
        <w:bottom w:val="none" w:sz="0" w:space="0" w:color="auto"/>
        <w:right w:val="none" w:sz="0" w:space="0" w:color="auto"/>
      </w:divBdr>
    </w:div>
    <w:div w:id="1079672628">
      <w:bodyDiv w:val="1"/>
      <w:marLeft w:val="0"/>
      <w:marRight w:val="0"/>
      <w:marTop w:val="0"/>
      <w:marBottom w:val="0"/>
      <w:divBdr>
        <w:top w:val="none" w:sz="0" w:space="0" w:color="auto"/>
        <w:left w:val="none" w:sz="0" w:space="0" w:color="auto"/>
        <w:bottom w:val="none" w:sz="0" w:space="0" w:color="auto"/>
        <w:right w:val="none" w:sz="0" w:space="0" w:color="auto"/>
      </w:divBdr>
    </w:div>
    <w:div w:id="1157459643">
      <w:bodyDiv w:val="1"/>
      <w:marLeft w:val="0"/>
      <w:marRight w:val="0"/>
      <w:marTop w:val="0"/>
      <w:marBottom w:val="0"/>
      <w:divBdr>
        <w:top w:val="none" w:sz="0" w:space="0" w:color="auto"/>
        <w:left w:val="none" w:sz="0" w:space="0" w:color="auto"/>
        <w:bottom w:val="none" w:sz="0" w:space="0" w:color="auto"/>
        <w:right w:val="none" w:sz="0" w:space="0" w:color="auto"/>
      </w:divBdr>
    </w:div>
    <w:div w:id="1353263632">
      <w:bodyDiv w:val="1"/>
      <w:marLeft w:val="0"/>
      <w:marRight w:val="0"/>
      <w:marTop w:val="0"/>
      <w:marBottom w:val="0"/>
      <w:divBdr>
        <w:top w:val="none" w:sz="0" w:space="0" w:color="auto"/>
        <w:left w:val="none" w:sz="0" w:space="0" w:color="auto"/>
        <w:bottom w:val="none" w:sz="0" w:space="0" w:color="auto"/>
        <w:right w:val="none" w:sz="0" w:space="0" w:color="auto"/>
      </w:divBdr>
    </w:div>
    <w:div w:id="1416777500">
      <w:bodyDiv w:val="1"/>
      <w:marLeft w:val="0"/>
      <w:marRight w:val="0"/>
      <w:marTop w:val="0"/>
      <w:marBottom w:val="0"/>
      <w:divBdr>
        <w:top w:val="none" w:sz="0" w:space="0" w:color="auto"/>
        <w:left w:val="none" w:sz="0" w:space="0" w:color="auto"/>
        <w:bottom w:val="none" w:sz="0" w:space="0" w:color="auto"/>
        <w:right w:val="none" w:sz="0" w:space="0" w:color="auto"/>
      </w:divBdr>
    </w:div>
    <w:div w:id="1452360711">
      <w:bodyDiv w:val="1"/>
      <w:marLeft w:val="0"/>
      <w:marRight w:val="0"/>
      <w:marTop w:val="0"/>
      <w:marBottom w:val="0"/>
      <w:divBdr>
        <w:top w:val="none" w:sz="0" w:space="0" w:color="auto"/>
        <w:left w:val="none" w:sz="0" w:space="0" w:color="auto"/>
        <w:bottom w:val="none" w:sz="0" w:space="0" w:color="auto"/>
        <w:right w:val="none" w:sz="0" w:space="0" w:color="auto"/>
      </w:divBdr>
    </w:div>
    <w:div w:id="1483697059">
      <w:bodyDiv w:val="1"/>
      <w:marLeft w:val="0"/>
      <w:marRight w:val="0"/>
      <w:marTop w:val="0"/>
      <w:marBottom w:val="0"/>
      <w:divBdr>
        <w:top w:val="none" w:sz="0" w:space="0" w:color="auto"/>
        <w:left w:val="none" w:sz="0" w:space="0" w:color="auto"/>
        <w:bottom w:val="none" w:sz="0" w:space="0" w:color="auto"/>
        <w:right w:val="none" w:sz="0" w:space="0" w:color="auto"/>
      </w:divBdr>
    </w:div>
    <w:div w:id="1664121553">
      <w:bodyDiv w:val="1"/>
      <w:marLeft w:val="0"/>
      <w:marRight w:val="0"/>
      <w:marTop w:val="0"/>
      <w:marBottom w:val="0"/>
      <w:divBdr>
        <w:top w:val="none" w:sz="0" w:space="0" w:color="auto"/>
        <w:left w:val="none" w:sz="0" w:space="0" w:color="auto"/>
        <w:bottom w:val="none" w:sz="0" w:space="0" w:color="auto"/>
        <w:right w:val="none" w:sz="0" w:space="0" w:color="auto"/>
      </w:divBdr>
      <w:divsChild>
        <w:div w:id="365643964">
          <w:marLeft w:val="0"/>
          <w:marRight w:val="0"/>
          <w:marTop w:val="0"/>
          <w:marBottom w:val="0"/>
          <w:divBdr>
            <w:top w:val="none" w:sz="0" w:space="0" w:color="auto"/>
            <w:left w:val="none" w:sz="0" w:space="0" w:color="auto"/>
            <w:bottom w:val="none" w:sz="0" w:space="0" w:color="auto"/>
            <w:right w:val="none" w:sz="0" w:space="0" w:color="auto"/>
          </w:divBdr>
          <w:divsChild>
            <w:div w:id="46884631">
              <w:marLeft w:val="0"/>
              <w:marRight w:val="0"/>
              <w:marTop w:val="0"/>
              <w:marBottom w:val="0"/>
              <w:divBdr>
                <w:top w:val="none" w:sz="0" w:space="0" w:color="auto"/>
                <w:left w:val="none" w:sz="0" w:space="0" w:color="auto"/>
                <w:bottom w:val="none" w:sz="0" w:space="0" w:color="auto"/>
                <w:right w:val="none" w:sz="0" w:space="0" w:color="auto"/>
              </w:divBdr>
              <w:divsChild>
                <w:div w:id="688993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08246501">
      <w:bodyDiv w:val="1"/>
      <w:marLeft w:val="0"/>
      <w:marRight w:val="0"/>
      <w:marTop w:val="0"/>
      <w:marBottom w:val="0"/>
      <w:divBdr>
        <w:top w:val="none" w:sz="0" w:space="0" w:color="auto"/>
        <w:left w:val="none" w:sz="0" w:space="0" w:color="auto"/>
        <w:bottom w:val="none" w:sz="0" w:space="0" w:color="auto"/>
        <w:right w:val="none" w:sz="0" w:space="0" w:color="auto"/>
      </w:divBdr>
    </w:div>
    <w:div w:id="2065371065">
      <w:bodyDiv w:val="1"/>
      <w:marLeft w:val="0"/>
      <w:marRight w:val="0"/>
      <w:marTop w:val="0"/>
      <w:marBottom w:val="0"/>
      <w:divBdr>
        <w:top w:val="none" w:sz="0" w:space="0" w:color="auto"/>
        <w:left w:val="none" w:sz="0" w:space="0" w:color="auto"/>
        <w:bottom w:val="none" w:sz="0" w:space="0" w:color="auto"/>
        <w:right w:val="none" w:sz="0" w:space="0" w:color="auto"/>
      </w:divBdr>
    </w:div>
    <w:div w:id="21328923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header" Target="header1.xml"/><Relationship Id="rId52" Type="http://schemas.openxmlformats.org/officeDocument/2006/relationships/header" Target="header2.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oter" Target="footer3.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emf"/><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mail.jhsph.edu/owa/redir.aspx?C=6ceb0382797c42ffb24566b465749bdc&amp;URL=https%3a%2f%2fgithub.com%2fJJPennington%2fFlexDx-TB-Web-Dja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44DE35-E602-584D-AB42-6E6EB3D9E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60</Pages>
  <Words>25141</Words>
  <Characters>143308</Characters>
  <Application>Microsoft Macintosh Word</Application>
  <DocSecurity>0</DocSecurity>
  <Lines>1194</Lines>
  <Paragraphs>336</Paragraphs>
  <ScaleCrop>false</ScaleCrop>
  <Company/>
  <LinksUpToDate>false</LinksUpToDate>
  <CharactersWithSpaces>168113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Liza Bronner</dc:creator>
  <cp:keywords/>
  <dc:description/>
  <cp:lastModifiedBy>Liza Bronner</cp:lastModifiedBy>
  <cp:revision>14</cp:revision>
  <dcterms:created xsi:type="dcterms:W3CDTF">2014-09-29T13:02:00Z</dcterms:created>
  <dcterms:modified xsi:type="dcterms:W3CDTF">2014-10-02T23:02:00Z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id="8TcUVEUd"/&gt;&lt;style id="http://www.zotero.org/styles/the-new-england-journal-of-medicine" hasBibliography="1" bibliographyStyleHasBeenSet="1"/&gt;&lt;prefs&gt;&lt;pref name="fieldType" value="Field"/&gt;&lt;pref nam</vt:lpwstr>
  </property>
  <property fmtid="{D5CDD505-2E9C-101B-9397-08002B2CF9AE}" pid="3" name="ZOTERO_PREF_2">
    <vt:lpwstr>e="storeReferences" value="true"/&gt;&lt;pref name="automaticJournalAbbreviations" value="true"/&gt;&lt;pref name="noteType" value="0"/&gt;&lt;/prefs&gt;&lt;/data&gt;</vt:lpwstr>
  </property>
</Properties>
</file>